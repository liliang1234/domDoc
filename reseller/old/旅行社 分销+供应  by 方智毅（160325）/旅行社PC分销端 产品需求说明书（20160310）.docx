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387B" w:rsidRPr="003247F2" w:rsidRDefault="008E387B">
      <w:pPr>
        <w:rPr>
          <w:rFonts w:ascii="Arial" w:hAnsi="Arial" w:cs="Arial"/>
        </w:rPr>
      </w:pPr>
    </w:p>
    <w:p w:rsidR="008E387B" w:rsidRPr="003247F2" w:rsidRDefault="008E387B">
      <w:pPr>
        <w:jc w:val="center"/>
        <w:rPr>
          <w:rFonts w:ascii="Arial" w:hAnsi="Arial" w:cs="Arial"/>
        </w:rPr>
      </w:pPr>
    </w:p>
    <w:p w:rsidR="008E387B" w:rsidRPr="003247F2" w:rsidRDefault="008E387B">
      <w:pPr>
        <w:jc w:val="center"/>
        <w:rPr>
          <w:rFonts w:ascii="Arial" w:hAnsi="Arial" w:cs="Arial"/>
        </w:rPr>
      </w:pPr>
    </w:p>
    <w:p w:rsidR="008E387B" w:rsidRPr="003247F2" w:rsidRDefault="008E387B">
      <w:pPr>
        <w:jc w:val="center"/>
        <w:rPr>
          <w:rFonts w:ascii="Arial" w:hAnsi="Arial" w:cs="Arial"/>
        </w:rPr>
      </w:pPr>
      <w:bookmarkStart w:id="0" w:name="_Toc418479672"/>
      <w:bookmarkStart w:id="1" w:name="hp_TitlePage"/>
    </w:p>
    <w:p w:rsidR="008E387B" w:rsidRPr="003247F2" w:rsidRDefault="008E387B">
      <w:pPr>
        <w:jc w:val="center"/>
        <w:rPr>
          <w:rFonts w:ascii="Arial" w:hAnsi="Arial" w:cs="Arial"/>
        </w:rPr>
      </w:pPr>
    </w:p>
    <w:p w:rsidR="00781C52" w:rsidRPr="00FC50AB" w:rsidRDefault="00B5114C" w:rsidP="00781C52">
      <w:pPr>
        <w:jc w:val="center"/>
        <w:rPr>
          <w:rFonts w:ascii="Arial" w:hAnsi="Arial" w:cs="Arial"/>
          <w:b/>
        </w:rPr>
      </w:pPr>
      <w:r>
        <w:rPr>
          <w:rFonts w:ascii="Arial" w:eastAsia="黑体" w:hAnsi="Arial" w:cs="Arial"/>
          <w:b/>
          <w:bCs/>
          <w:sz w:val="52"/>
        </w:rPr>
        <w:t>产品需求</w:t>
      </w:r>
      <w:r w:rsidR="00D81128">
        <w:rPr>
          <w:rFonts w:ascii="Arial" w:eastAsia="黑体" w:hAnsi="Arial" w:cs="Arial" w:hint="eastAsia"/>
          <w:b/>
          <w:bCs/>
          <w:sz w:val="52"/>
        </w:rPr>
        <w:t>说明书</w:t>
      </w:r>
    </w:p>
    <w:p w:rsidR="00781C52" w:rsidRPr="00FC50AB" w:rsidRDefault="00BF691F" w:rsidP="00940B8D">
      <w:pPr>
        <w:pStyle w:val="ac"/>
      </w:pPr>
      <w:bookmarkStart w:id="2" w:name="_Toc442442358"/>
      <w:r>
        <w:rPr>
          <w:rFonts w:hint="eastAsia"/>
        </w:rPr>
        <w:t>旅行社</w:t>
      </w:r>
      <w:r>
        <w:rPr>
          <w:rFonts w:hint="eastAsia"/>
        </w:rPr>
        <w:t>PC</w:t>
      </w:r>
      <w:r>
        <w:rPr>
          <w:rFonts w:hint="eastAsia"/>
        </w:rPr>
        <w:t>分销端</w:t>
      </w:r>
      <w:bookmarkEnd w:id="2"/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tbl>
      <w:tblPr>
        <w:tblW w:w="738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76"/>
        <w:gridCol w:w="2107"/>
        <w:gridCol w:w="1734"/>
        <w:gridCol w:w="1972"/>
      </w:tblGrid>
      <w:tr w:rsidR="00781C52" w:rsidRPr="00FC50AB">
        <w:trPr>
          <w:trHeight w:val="483"/>
          <w:jc w:val="center"/>
        </w:trPr>
        <w:tc>
          <w:tcPr>
            <w:tcW w:w="1576" w:type="dxa"/>
            <w:vAlign w:val="center"/>
          </w:tcPr>
          <w:p w:rsidR="00781C52" w:rsidRPr="00FC50AB" w:rsidRDefault="00781C52" w:rsidP="00D0623C">
            <w:pPr>
              <w:pStyle w:val="ab"/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bookmarkStart w:id="3" w:name="OLE_LINK1"/>
            <w:r w:rsidRPr="00FC50AB">
              <w:rPr>
                <w:rFonts w:ascii="Arial" w:hAnsi="Arial" w:cs="Arial"/>
                <w:sz w:val="18"/>
                <w:szCs w:val="18"/>
              </w:rPr>
              <w:t>文档版本号：</w:t>
            </w:r>
          </w:p>
        </w:tc>
        <w:tc>
          <w:tcPr>
            <w:tcW w:w="2107" w:type="dxa"/>
            <w:vAlign w:val="center"/>
          </w:tcPr>
          <w:p w:rsidR="00781C52" w:rsidRPr="00FC50AB" w:rsidRDefault="00EA2D1C" w:rsidP="00D0623C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v1.0.</w:t>
            </w:r>
            <w:r w:rsidR="00BF691F">
              <w:rPr>
                <w:rFonts w:ascii="Arial" w:hAnsi="Arial" w:cs="Arial"/>
                <w:sz w:val="18"/>
                <w:szCs w:val="18"/>
              </w:rPr>
              <w:t>0</w:t>
            </w:r>
          </w:p>
        </w:tc>
        <w:tc>
          <w:tcPr>
            <w:tcW w:w="1734" w:type="dxa"/>
            <w:vAlign w:val="center"/>
          </w:tcPr>
          <w:p w:rsidR="00781C52" w:rsidRPr="00FC50AB" w:rsidRDefault="00B5114C" w:rsidP="00D0623C">
            <w:pPr>
              <w:pStyle w:val="ab"/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归属部门</w:t>
            </w:r>
            <w:r>
              <w:rPr>
                <w:rFonts w:ascii="Arial" w:hAnsi="Arial" w:cs="Arial" w:hint="eastAsia"/>
                <w:sz w:val="18"/>
                <w:szCs w:val="18"/>
              </w:rPr>
              <w:t>/</w:t>
            </w:r>
            <w:r>
              <w:rPr>
                <w:rFonts w:ascii="Arial" w:hAnsi="Arial" w:cs="Arial" w:hint="eastAsia"/>
                <w:sz w:val="18"/>
                <w:szCs w:val="18"/>
              </w:rPr>
              <w:t>项目</w:t>
            </w:r>
            <w:r w:rsidR="00781C52" w:rsidRPr="00FC50AB">
              <w:rPr>
                <w:rFonts w:ascii="Arial" w:hAnsi="Arial" w:cs="Arial"/>
                <w:sz w:val="18"/>
                <w:szCs w:val="18"/>
              </w:rPr>
              <w:t>：</w:t>
            </w:r>
          </w:p>
        </w:tc>
        <w:tc>
          <w:tcPr>
            <w:tcW w:w="1972" w:type="dxa"/>
            <w:vAlign w:val="center"/>
          </w:tcPr>
          <w:p w:rsidR="00781C52" w:rsidRPr="00FC50AB" w:rsidRDefault="00EA2D1C" w:rsidP="00D0623C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产品部</w:t>
            </w:r>
          </w:p>
        </w:tc>
      </w:tr>
      <w:tr w:rsidR="00781C52" w:rsidRPr="00FC50AB">
        <w:trPr>
          <w:trHeight w:val="413"/>
          <w:jc w:val="center"/>
        </w:trPr>
        <w:tc>
          <w:tcPr>
            <w:tcW w:w="1576" w:type="dxa"/>
            <w:vAlign w:val="center"/>
          </w:tcPr>
          <w:p w:rsidR="00781C52" w:rsidRPr="00FC50AB" w:rsidRDefault="00781C52" w:rsidP="00D0623C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C50AB">
              <w:rPr>
                <w:rFonts w:ascii="Arial" w:hAnsi="Arial" w:cs="Arial"/>
                <w:sz w:val="18"/>
                <w:szCs w:val="18"/>
              </w:rPr>
              <w:t>编写人：</w:t>
            </w:r>
          </w:p>
        </w:tc>
        <w:tc>
          <w:tcPr>
            <w:tcW w:w="2107" w:type="dxa"/>
            <w:vAlign w:val="center"/>
          </w:tcPr>
          <w:p w:rsidR="00781C52" w:rsidRPr="00FC50AB" w:rsidRDefault="00EA2D1C" w:rsidP="00D0623C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赵锴</w:t>
            </w:r>
          </w:p>
        </w:tc>
        <w:tc>
          <w:tcPr>
            <w:tcW w:w="1734" w:type="dxa"/>
            <w:vAlign w:val="center"/>
          </w:tcPr>
          <w:p w:rsidR="00781C52" w:rsidRPr="00FC50AB" w:rsidRDefault="00781C52" w:rsidP="00D0623C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C50AB">
              <w:rPr>
                <w:rFonts w:ascii="Arial" w:hAnsi="Arial" w:cs="Arial"/>
                <w:sz w:val="18"/>
                <w:szCs w:val="18"/>
              </w:rPr>
              <w:t>编写日期：</w:t>
            </w:r>
          </w:p>
        </w:tc>
        <w:tc>
          <w:tcPr>
            <w:tcW w:w="1972" w:type="dxa"/>
            <w:vAlign w:val="center"/>
          </w:tcPr>
          <w:p w:rsidR="00781C52" w:rsidRPr="00FC50AB" w:rsidRDefault="00781C52" w:rsidP="00D0623C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</w:p>
        </w:tc>
      </w:tr>
      <w:bookmarkEnd w:id="3"/>
    </w:tbl>
    <w:p w:rsidR="00781C52" w:rsidRPr="00FC50AB" w:rsidRDefault="00781C52" w:rsidP="00781C52">
      <w:pPr>
        <w:rPr>
          <w:rFonts w:ascii="Arial" w:hAnsi="Arial" w:cs="Arial"/>
        </w:rPr>
      </w:pPr>
    </w:p>
    <w:p w:rsidR="00FC0DE3" w:rsidRDefault="00FC0DE3">
      <w:pPr>
        <w:rPr>
          <w:rFonts w:ascii="Arial" w:hAnsi="Arial" w:cs="Arial"/>
        </w:rPr>
      </w:pPr>
    </w:p>
    <w:p w:rsidR="00781C52" w:rsidRDefault="00781C52">
      <w:pPr>
        <w:rPr>
          <w:rFonts w:ascii="Arial" w:hAnsi="Arial" w:cs="Arial"/>
        </w:rPr>
      </w:pPr>
    </w:p>
    <w:p w:rsidR="00781C52" w:rsidRDefault="00781C52">
      <w:pPr>
        <w:rPr>
          <w:rFonts w:ascii="Arial" w:hAnsi="Arial" w:cs="Arial"/>
        </w:rPr>
      </w:pPr>
    </w:p>
    <w:p w:rsidR="00781C52" w:rsidRDefault="00781C52">
      <w:pPr>
        <w:rPr>
          <w:rFonts w:ascii="Arial" w:hAnsi="Arial" w:cs="Arial"/>
        </w:rPr>
      </w:pPr>
    </w:p>
    <w:p w:rsidR="00781C52" w:rsidRDefault="00781C52">
      <w:pPr>
        <w:rPr>
          <w:rFonts w:ascii="Arial" w:hAnsi="Arial" w:cs="Arial"/>
        </w:rPr>
      </w:pPr>
    </w:p>
    <w:p w:rsidR="00781C52" w:rsidRDefault="00781C52">
      <w:pPr>
        <w:rPr>
          <w:rFonts w:ascii="Arial" w:hAnsi="Arial" w:cs="Arial"/>
        </w:rPr>
      </w:pPr>
    </w:p>
    <w:p w:rsidR="00781C52" w:rsidRDefault="00781C52">
      <w:pPr>
        <w:rPr>
          <w:rFonts w:ascii="Arial" w:hAnsi="Arial" w:cs="Arial"/>
        </w:rPr>
      </w:pPr>
    </w:p>
    <w:p w:rsidR="00781C52" w:rsidRDefault="00781C52">
      <w:pPr>
        <w:rPr>
          <w:rFonts w:ascii="Arial" w:hAnsi="Arial" w:cs="Arial"/>
        </w:rPr>
      </w:pPr>
    </w:p>
    <w:p w:rsidR="00781C52" w:rsidRPr="003247F2" w:rsidRDefault="00781C52">
      <w:pPr>
        <w:rPr>
          <w:rFonts w:ascii="Arial" w:hAnsi="Arial" w:cs="Arial"/>
        </w:rPr>
      </w:pPr>
    </w:p>
    <w:p w:rsidR="008E387B" w:rsidRPr="003247F2" w:rsidRDefault="00BA11EA" w:rsidP="00BA11EA">
      <w:pPr>
        <w:rPr>
          <w:rFonts w:ascii="Arial" w:eastAsia="隶书" w:hAnsi="Arial" w:cs="Arial"/>
          <w:b/>
          <w:bCs/>
          <w:sz w:val="30"/>
        </w:rPr>
      </w:pPr>
      <w:r w:rsidRPr="003247F2">
        <w:rPr>
          <w:rFonts w:ascii="Arial" w:eastAsia="隶书" w:hAnsi="Arial" w:cs="Arial"/>
          <w:b/>
          <w:bCs/>
          <w:sz w:val="30"/>
        </w:rPr>
        <w:br w:type="page"/>
      </w:r>
      <w:bookmarkStart w:id="4" w:name="_GoBack"/>
      <w:bookmarkEnd w:id="0"/>
      <w:bookmarkEnd w:id="1"/>
      <w:bookmarkEnd w:id="4"/>
      <w:r w:rsidR="008E387B" w:rsidRPr="003247F2">
        <w:rPr>
          <w:rFonts w:ascii="Arial" w:hAnsi="Arial" w:cs="Arial"/>
          <w:b/>
          <w:bCs/>
          <w:sz w:val="28"/>
        </w:rPr>
        <w:lastRenderedPageBreak/>
        <w:t>修订记录：</w:t>
      </w:r>
    </w:p>
    <w:tbl>
      <w:tblPr>
        <w:tblW w:w="928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88"/>
        <w:gridCol w:w="1440"/>
        <w:gridCol w:w="1440"/>
        <w:gridCol w:w="5220"/>
      </w:tblGrid>
      <w:tr w:rsidR="008E387B" w:rsidRPr="003247F2">
        <w:trPr>
          <w:trHeight w:val="496"/>
        </w:trPr>
        <w:tc>
          <w:tcPr>
            <w:tcW w:w="1188" w:type="dxa"/>
            <w:shd w:val="clear" w:color="auto" w:fill="C0C0C0"/>
            <w:vAlign w:val="center"/>
          </w:tcPr>
          <w:p w:rsidR="008E387B" w:rsidRPr="003247F2" w:rsidRDefault="008E387B" w:rsidP="00993341">
            <w:pPr>
              <w:ind w:left="1"/>
              <w:jc w:val="center"/>
              <w:rPr>
                <w:rFonts w:ascii="Arial" w:hAnsi="Arial" w:cs="Arial"/>
                <w:b/>
                <w:bCs/>
              </w:rPr>
            </w:pPr>
            <w:r w:rsidRPr="003247F2">
              <w:rPr>
                <w:rFonts w:ascii="Arial" w:hAnsi="Arial" w:cs="Arial"/>
                <w:b/>
                <w:bCs/>
              </w:rPr>
              <w:t>版本号</w:t>
            </w:r>
          </w:p>
        </w:tc>
        <w:tc>
          <w:tcPr>
            <w:tcW w:w="1440" w:type="dxa"/>
            <w:shd w:val="clear" w:color="auto" w:fill="C0C0C0"/>
            <w:vAlign w:val="center"/>
          </w:tcPr>
          <w:p w:rsidR="008E387B" w:rsidRPr="003247F2" w:rsidRDefault="008E387B">
            <w:pPr>
              <w:jc w:val="center"/>
              <w:rPr>
                <w:rFonts w:ascii="Arial" w:hAnsi="Arial" w:cs="Arial"/>
                <w:b/>
                <w:bCs/>
              </w:rPr>
            </w:pPr>
            <w:r w:rsidRPr="003247F2">
              <w:rPr>
                <w:rFonts w:ascii="Arial" w:hAnsi="Arial" w:cs="Arial"/>
                <w:b/>
                <w:bCs/>
              </w:rPr>
              <w:t>修订人</w:t>
            </w:r>
          </w:p>
        </w:tc>
        <w:tc>
          <w:tcPr>
            <w:tcW w:w="1440" w:type="dxa"/>
            <w:shd w:val="clear" w:color="auto" w:fill="C0C0C0"/>
            <w:vAlign w:val="center"/>
          </w:tcPr>
          <w:p w:rsidR="008E387B" w:rsidRPr="003247F2" w:rsidRDefault="008E387B">
            <w:pPr>
              <w:jc w:val="center"/>
              <w:rPr>
                <w:rFonts w:ascii="Arial" w:hAnsi="Arial" w:cs="Arial"/>
                <w:b/>
                <w:bCs/>
              </w:rPr>
            </w:pPr>
            <w:r w:rsidRPr="003247F2">
              <w:rPr>
                <w:rFonts w:ascii="Arial" w:hAnsi="Arial" w:cs="Arial"/>
                <w:b/>
                <w:bCs/>
              </w:rPr>
              <w:t>修订日期</w:t>
            </w:r>
          </w:p>
        </w:tc>
        <w:tc>
          <w:tcPr>
            <w:tcW w:w="5220" w:type="dxa"/>
            <w:shd w:val="clear" w:color="auto" w:fill="C0C0C0"/>
            <w:vAlign w:val="center"/>
          </w:tcPr>
          <w:p w:rsidR="008E387B" w:rsidRPr="003247F2" w:rsidRDefault="008E387B">
            <w:pPr>
              <w:jc w:val="center"/>
              <w:rPr>
                <w:rFonts w:ascii="Arial" w:hAnsi="Arial" w:cs="Arial"/>
                <w:b/>
                <w:bCs/>
              </w:rPr>
            </w:pPr>
            <w:r w:rsidRPr="003247F2">
              <w:rPr>
                <w:rFonts w:ascii="Arial" w:hAnsi="Arial" w:cs="Arial"/>
                <w:b/>
                <w:bCs/>
              </w:rPr>
              <w:t>修订描述</w:t>
            </w:r>
          </w:p>
        </w:tc>
      </w:tr>
      <w:tr w:rsidR="008E387B" w:rsidRPr="003247F2">
        <w:tc>
          <w:tcPr>
            <w:tcW w:w="1188" w:type="dxa"/>
            <w:vAlign w:val="center"/>
          </w:tcPr>
          <w:p w:rsidR="008E387B" w:rsidRPr="003247F2" w:rsidRDefault="005F6A4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 1.0</w:t>
            </w:r>
            <w:r w:rsidR="00B5114C">
              <w:rPr>
                <w:rFonts w:ascii="Arial" w:hAnsi="Arial" w:cs="Arial"/>
              </w:rPr>
              <w:t>.</w:t>
            </w:r>
            <w:r w:rsidR="00EA2D1C">
              <w:rPr>
                <w:rFonts w:ascii="Arial" w:hAnsi="Arial" w:cs="Arial"/>
              </w:rPr>
              <w:t>1</w:t>
            </w:r>
          </w:p>
        </w:tc>
        <w:tc>
          <w:tcPr>
            <w:tcW w:w="1440" w:type="dxa"/>
            <w:vAlign w:val="center"/>
          </w:tcPr>
          <w:p w:rsidR="008E387B" w:rsidRPr="003247F2" w:rsidRDefault="00EA2D1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赵锴</w:t>
            </w:r>
          </w:p>
        </w:tc>
        <w:tc>
          <w:tcPr>
            <w:tcW w:w="1440" w:type="dxa"/>
            <w:vAlign w:val="center"/>
          </w:tcPr>
          <w:p w:rsidR="008E387B" w:rsidRPr="003247F2" w:rsidRDefault="005623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2016-01-28</w:t>
            </w:r>
          </w:p>
        </w:tc>
        <w:tc>
          <w:tcPr>
            <w:tcW w:w="5220" w:type="dxa"/>
            <w:vAlign w:val="center"/>
          </w:tcPr>
          <w:p w:rsidR="008E387B" w:rsidRPr="00B5114C" w:rsidRDefault="00EA2D1C">
            <w:pPr>
              <w:rPr>
                <w:rFonts w:ascii="Arial" w:hAnsi="Arial" w:cs="Arial"/>
                <w:color w:val="0066FF"/>
              </w:rPr>
            </w:pPr>
            <w:r w:rsidRPr="00EA2D1C">
              <w:rPr>
                <w:rFonts w:ascii="Arial" w:hAnsi="Arial" w:cs="Arial" w:hint="eastAsia"/>
                <w:color w:val="000000" w:themeColor="text1"/>
              </w:rPr>
              <w:t>初版</w:t>
            </w:r>
          </w:p>
        </w:tc>
      </w:tr>
      <w:tr w:rsidR="008E387B" w:rsidRPr="003247F2">
        <w:tc>
          <w:tcPr>
            <w:tcW w:w="1188" w:type="dxa"/>
            <w:vAlign w:val="center"/>
          </w:tcPr>
          <w:p w:rsidR="008E387B" w:rsidRPr="003247F2" w:rsidRDefault="00E438D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</w:t>
            </w:r>
            <w:r>
              <w:rPr>
                <w:rFonts w:ascii="Arial" w:hAnsi="Arial" w:cs="Arial" w:hint="eastAsia"/>
              </w:rPr>
              <w:t>1.0.1</w:t>
            </w:r>
          </w:p>
        </w:tc>
        <w:tc>
          <w:tcPr>
            <w:tcW w:w="1440" w:type="dxa"/>
            <w:vAlign w:val="center"/>
          </w:tcPr>
          <w:p w:rsidR="008E387B" w:rsidRPr="00E438D7" w:rsidRDefault="00E438D7">
            <w:pPr>
              <w:pStyle w:val="10"/>
              <w:spacing w:beforeLines="0" w:before="0" w:afterLines="0" w:after="0"/>
              <w:jc w:val="center"/>
              <w:rPr>
                <w:rFonts w:ascii="Arial" w:hAnsi="Arial" w:cs="Arial"/>
                <w:b w:val="0"/>
                <w:noProof w:val="0"/>
              </w:rPr>
            </w:pPr>
            <w:r w:rsidRPr="00E438D7">
              <w:rPr>
                <w:rFonts w:ascii="Arial" w:hAnsi="Arial" w:cs="Arial" w:hint="eastAsia"/>
                <w:b w:val="0"/>
                <w:noProof w:val="0"/>
                <w:sz w:val="22"/>
              </w:rPr>
              <w:t>赵锴</w:t>
            </w:r>
          </w:p>
        </w:tc>
        <w:tc>
          <w:tcPr>
            <w:tcW w:w="1440" w:type="dxa"/>
            <w:vAlign w:val="center"/>
          </w:tcPr>
          <w:p w:rsidR="008E387B" w:rsidRPr="003247F2" w:rsidRDefault="00E438D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2016</w:t>
            </w:r>
            <w:r>
              <w:rPr>
                <w:rFonts w:ascii="Arial" w:hAnsi="Arial" w:cs="Arial"/>
              </w:rPr>
              <w:t>-02-03</w:t>
            </w:r>
          </w:p>
        </w:tc>
        <w:tc>
          <w:tcPr>
            <w:tcW w:w="5220" w:type="dxa"/>
            <w:vAlign w:val="center"/>
          </w:tcPr>
          <w:p w:rsidR="008E387B" w:rsidRDefault="00E438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1</w:t>
            </w:r>
            <w:r>
              <w:rPr>
                <w:rFonts w:ascii="Arial" w:hAnsi="Arial" w:cs="Arial" w:hint="eastAsia"/>
              </w:rPr>
              <w:t>、</w:t>
            </w:r>
            <w:r>
              <w:rPr>
                <w:rFonts w:ascii="Arial" w:hAnsi="Arial" w:cs="Arial"/>
              </w:rPr>
              <w:t>删除退款订单</w:t>
            </w:r>
            <w:r>
              <w:rPr>
                <w:rFonts w:ascii="Arial" w:hAnsi="Arial" w:cs="Arial" w:hint="eastAsia"/>
              </w:rPr>
              <w:t>，</w:t>
            </w:r>
            <w:r>
              <w:rPr>
                <w:rFonts w:ascii="Arial" w:hAnsi="Arial" w:cs="Arial"/>
              </w:rPr>
              <w:t>退款改为直接在</w:t>
            </w:r>
            <w:r>
              <w:rPr>
                <w:rFonts w:ascii="Arial" w:hAnsi="Arial" w:cs="Arial" w:hint="eastAsia"/>
              </w:rPr>
              <w:t>原订单</w:t>
            </w:r>
            <w:r>
              <w:rPr>
                <w:rFonts w:ascii="Arial" w:hAnsi="Arial" w:cs="Arial"/>
              </w:rPr>
              <w:t>上做标注</w:t>
            </w:r>
          </w:p>
          <w:p w:rsidR="00E438D7" w:rsidRPr="00E438D7" w:rsidRDefault="00E438D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>
              <w:rPr>
                <w:rFonts w:ascii="Arial" w:hAnsi="Arial" w:cs="Arial" w:hint="eastAsia"/>
              </w:rPr>
              <w:t>、</w:t>
            </w:r>
            <w:r>
              <w:rPr>
                <w:rFonts w:ascii="Arial" w:hAnsi="Arial" w:cs="Arial"/>
              </w:rPr>
              <w:t>增加下单时，演艺票锁定</w:t>
            </w:r>
            <w:r>
              <w:rPr>
                <w:rFonts w:ascii="Arial" w:hAnsi="Arial" w:cs="Arial" w:hint="eastAsia"/>
              </w:rPr>
              <w:t>座位</w:t>
            </w:r>
            <w:r>
              <w:rPr>
                <w:rFonts w:ascii="Arial" w:hAnsi="Arial" w:cs="Arial"/>
              </w:rPr>
              <w:t>超出时间限制</w:t>
            </w:r>
            <w:r w:rsidR="007E5A8A">
              <w:rPr>
                <w:rFonts w:ascii="Arial" w:hAnsi="Arial" w:cs="Arial" w:hint="eastAsia"/>
              </w:rPr>
              <w:t>的</w:t>
            </w:r>
            <w:r w:rsidR="007E5A8A">
              <w:rPr>
                <w:rFonts w:ascii="Arial" w:hAnsi="Arial" w:cs="Arial"/>
              </w:rPr>
              <w:t>处理方式</w:t>
            </w:r>
          </w:p>
        </w:tc>
      </w:tr>
      <w:tr w:rsidR="00990814" w:rsidRPr="003247F2">
        <w:tc>
          <w:tcPr>
            <w:tcW w:w="1188" w:type="dxa"/>
            <w:vAlign w:val="center"/>
          </w:tcPr>
          <w:p w:rsidR="00990814" w:rsidRPr="003247F2" w:rsidRDefault="00990814" w:rsidP="00990814">
            <w:pPr>
              <w:jc w:val="center"/>
              <w:rPr>
                <w:rFonts w:ascii="Arial" w:hAnsi="Arial" w:cs="Arial"/>
              </w:rPr>
            </w:pPr>
            <w:ins w:id="5" w:author="Zhao Kai" w:date="2016-03-02T15:44:00Z">
              <w:r>
                <w:rPr>
                  <w:rFonts w:ascii="Arial" w:hAnsi="Arial" w:cs="Arial"/>
                </w:rPr>
                <w:t>V</w:t>
              </w:r>
              <w:r>
                <w:rPr>
                  <w:rFonts w:ascii="Arial" w:hAnsi="Arial" w:cs="Arial" w:hint="eastAsia"/>
                </w:rPr>
                <w:t>1.0.1</w:t>
              </w:r>
            </w:ins>
          </w:p>
        </w:tc>
        <w:tc>
          <w:tcPr>
            <w:tcW w:w="1440" w:type="dxa"/>
            <w:vAlign w:val="center"/>
          </w:tcPr>
          <w:p w:rsidR="00990814" w:rsidRPr="003247F2" w:rsidRDefault="00990814" w:rsidP="00990814">
            <w:pPr>
              <w:jc w:val="center"/>
              <w:rPr>
                <w:rFonts w:ascii="Arial" w:hAnsi="Arial" w:cs="Arial"/>
              </w:rPr>
            </w:pPr>
            <w:ins w:id="6" w:author="Zhao Kai" w:date="2016-03-02T15:44:00Z">
              <w:r w:rsidRPr="00E438D7">
                <w:rPr>
                  <w:rFonts w:ascii="Arial" w:hAnsi="Arial" w:cs="Arial" w:hint="eastAsia"/>
                  <w:sz w:val="22"/>
                </w:rPr>
                <w:t>赵锴</w:t>
              </w:r>
            </w:ins>
          </w:p>
        </w:tc>
        <w:tc>
          <w:tcPr>
            <w:tcW w:w="1440" w:type="dxa"/>
            <w:vAlign w:val="center"/>
          </w:tcPr>
          <w:p w:rsidR="00990814" w:rsidRPr="007E5A8A" w:rsidRDefault="00990814" w:rsidP="00990814">
            <w:pPr>
              <w:jc w:val="center"/>
              <w:rPr>
                <w:rFonts w:ascii="Arial" w:hAnsi="Arial" w:cs="Arial"/>
              </w:rPr>
            </w:pPr>
            <w:ins w:id="7" w:author="Zhao Kai" w:date="2016-03-02T15:44:00Z">
              <w:r>
                <w:rPr>
                  <w:rFonts w:ascii="Arial" w:hAnsi="Arial" w:cs="Arial" w:hint="eastAsia"/>
                </w:rPr>
                <w:t>2016</w:t>
              </w:r>
              <w:r>
                <w:rPr>
                  <w:rFonts w:ascii="Arial" w:hAnsi="Arial" w:cs="Arial"/>
                </w:rPr>
                <w:t>-03-02</w:t>
              </w:r>
            </w:ins>
          </w:p>
        </w:tc>
        <w:tc>
          <w:tcPr>
            <w:tcW w:w="5220" w:type="dxa"/>
            <w:vAlign w:val="center"/>
          </w:tcPr>
          <w:p w:rsidR="00990814" w:rsidRDefault="00990814" w:rsidP="00990814">
            <w:pPr>
              <w:rPr>
                <w:ins w:id="8" w:author="Zhao Kai" w:date="2016-03-02T15:44:00Z"/>
                <w:rFonts w:ascii="Arial" w:hAnsi="Arial" w:cs="Arial"/>
              </w:rPr>
            </w:pPr>
            <w:ins w:id="9" w:author="Zhao Kai" w:date="2016-03-02T15:44:00Z">
              <w:r>
                <w:rPr>
                  <w:rFonts w:ascii="Arial" w:hAnsi="Arial" w:cs="Arial" w:hint="eastAsia"/>
                </w:rPr>
                <w:t>1</w:t>
              </w:r>
              <w:r>
                <w:rPr>
                  <w:rFonts w:ascii="Arial" w:hAnsi="Arial" w:cs="Arial" w:hint="eastAsia"/>
                </w:rPr>
                <w:t>、增加对</w:t>
              </w:r>
              <w:r>
                <w:rPr>
                  <w:rFonts w:ascii="Arial" w:hAnsi="Arial" w:cs="Arial"/>
                </w:rPr>
                <w:t>直销和分销的说明，以及取值字段</w:t>
              </w:r>
              <w:r>
                <w:rPr>
                  <w:rFonts w:ascii="Arial" w:hAnsi="Arial" w:cs="Arial" w:hint="eastAsia"/>
                </w:rPr>
                <w:t>说明</w:t>
              </w:r>
            </w:ins>
          </w:p>
          <w:p w:rsidR="00990814" w:rsidRDefault="00990814" w:rsidP="00990814">
            <w:pPr>
              <w:rPr>
                <w:ins w:id="10" w:author="Zhao Kai" w:date="2016-03-02T15:46:00Z"/>
                <w:rFonts w:ascii="Arial" w:hAnsi="Arial" w:cs="Arial"/>
              </w:rPr>
            </w:pPr>
            <w:ins w:id="11" w:author="Zhao Kai" w:date="2016-03-02T15:44:00Z">
              <w:r>
                <w:rPr>
                  <w:rFonts w:ascii="Arial" w:hAnsi="Arial" w:cs="Arial"/>
                </w:rPr>
                <w:t>2</w:t>
              </w:r>
              <w:r>
                <w:rPr>
                  <w:rFonts w:ascii="Arial" w:hAnsi="Arial" w:cs="Arial" w:hint="eastAsia"/>
                </w:rPr>
                <w:t>、</w:t>
              </w:r>
            </w:ins>
            <w:ins w:id="12" w:author="Zhao Kai" w:date="2016-03-02T15:46:00Z">
              <w:r>
                <w:rPr>
                  <w:rFonts w:ascii="Arial" w:hAnsi="Arial" w:cs="Arial" w:hint="eastAsia"/>
                </w:rPr>
                <w:t>更新票详情内，返利说明的展示格式</w:t>
              </w:r>
            </w:ins>
          </w:p>
          <w:p w:rsidR="00990814" w:rsidRDefault="00990814" w:rsidP="00990814">
            <w:pPr>
              <w:rPr>
                <w:ins w:id="13" w:author="Zhao Kai" w:date="2016-03-02T15:47:00Z"/>
                <w:rFonts w:ascii="Arial" w:hAnsi="Arial" w:cs="Arial"/>
              </w:rPr>
            </w:pPr>
            <w:ins w:id="14" w:author="Zhao Kai" w:date="2016-03-02T15:46:00Z">
              <w:r>
                <w:rPr>
                  <w:rFonts w:ascii="Arial" w:hAnsi="Arial" w:cs="Arial" w:hint="eastAsia"/>
                </w:rPr>
                <w:t>3</w:t>
              </w:r>
              <w:r>
                <w:rPr>
                  <w:rFonts w:ascii="Arial" w:hAnsi="Arial" w:cs="Arial" w:hint="eastAsia"/>
                </w:rPr>
                <w:t>、</w:t>
              </w:r>
            </w:ins>
            <w:ins w:id="15" w:author="Zhao Kai" w:date="2016-03-02T15:47:00Z">
              <w:r>
                <w:rPr>
                  <w:rFonts w:ascii="Arial" w:hAnsi="Arial" w:cs="Arial" w:hint="eastAsia"/>
                </w:rPr>
                <w:t>删除联票中演艺</w:t>
              </w:r>
              <w:r>
                <w:rPr>
                  <w:rFonts w:ascii="Arial" w:hAnsi="Arial" w:cs="Arial" w:hint="eastAsia"/>
                </w:rPr>
                <w:t>1</w:t>
              </w:r>
              <w:r>
                <w:rPr>
                  <w:rFonts w:ascii="Arial" w:hAnsi="Arial" w:cs="Arial"/>
                </w:rPr>
                <w:t>+</w:t>
              </w:r>
              <w:r>
                <w:rPr>
                  <w:rFonts w:ascii="Arial" w:hAnsi="Arial" w:cs="Arial" w:hint="eastAsia"/>
                </w:rPr>
                <w:t>演艺</w:t>
              </w:r>
              <w:r>
                <w:rPr>
                  <w:rFonts w:ascii="Arial" w:hAnsi="Arial" w:cs="Arial" w:hint="eastAsia"/>
                </w:rPr>
                <w:t>2</w:t>
              </w:r>
              <w:r>
                <w:rPr>
                  <w:rFonts w:ascii="Arial" w:hAnsi="Arial" w:cs="Arial" w:hint="eastAsia"/>
                </w:rPr>
                <w:t>的联票形式</w:t>
              </w:r>
            </w:ins>
          </w:p>
          <w:p w:rsidR="00990814" w:rsidRPr="00990814" w:rsidRDefault="00990814" w:rsidP="00990814">
            <w:pPr>
              <w:rPr>
                <w:rFonts w:ascii="Arial" w:hAnsi="Arial" w:cs="Arial"/>
              </w:rPr>
            </w:pPr>
            <w:ins w:id="16" w:author="Zhao Kai" w:date="2016-03-02T15:47:00Z">
              <w:r>
                <w:rPr>
                  <w:rFonts w:ascii="Arial" w:hAnsi="Arial" w:cs="Arial"/>
                </w:rPr>
                <w:t>4</w:t>
              </w:r>
              <w:r>
                <w:rPr>
                  <w:rFonts w:ascii="Arial" w:hAnsi="Arial" w:cs="Arial" w:hint="eastAsia"/>
                </w:rPr>
                <w:t>、修订下单的基本规则</w:t>
              </w:r>
            </w:ins>
          </w:p>
        </w:tc>
      </w:tr>
      <w:tr w:rsidR="00990814" w:rsidRPr="003247F2">
        <w:tc>
          <w:tcPr>
            <w:tcW w:w="1188" w:type="dxa"/>
            <w:vAlign w:val="center"/>
          </w:tcPr>
          <w:p w:rsidR="00990814" w:rsidRPr="003247F2" w:rsidRDefault="00B12E6C" w:rsidP="00990814">
            <w:pPr>
              <w:jc w:val="center"/>
              <w:rPr>
                <w:rFonts w:ascii="Arial" w:hAnsi="Arial" w:cs="Arial"/>
              </w:rPr>
            </w:pPr>
            <w:ins w:id="17" w:author="Zhao Kai" w:date="2016-03-10T22:46:00Z">
              <w:r>
                <w:rPr>
                  <w:rFonts w:ascii="Arial" w:hAnsi="Arial" w:cs="Arial"/>
                </w:rPr>
                <w:t>V</w:t>
              </w:r>
              <w:r>
                <w:rPr>
                  <w:rFonts w:ascii="Arial" w:hAnsi="Arial" w:cs="Arial" w:hint="eastAsia"/>
                </w:rPr>
                <w:t>1.0.1</w:t>
              </w:r>
            </w:ins>
          </w:p>
        </w:tc>
        <w:tc>
          <w:tcPr>
            <w:tcW w:w="1440" w:type="dxa"/>
            <w:vAlign w:val="center"/>
          </w:tcPr>
          <w:p w:rsidR="00990814" w:rsidRPr="003247F2" w:rsidRDefault="00B12E6C" w:rsidP="00990814">
            <w:pPr>
              <w:jc w:val="center"/>
              <w:rPr>
                <w:rFonts w:ascii="Arial" w:hAnsi="Arial" w:cs="Arial"/>
              </w:rPr>
            </w:pPr>
            <w:ins w:id="18" w:author="Zhao Kai" w:date="2016-03-10T22:47:00Z">
              <w:r>
                <w:rPr>
                  <w:rFonts w:ascii="Arial" w:hAnsi="Arial" w:cs="Arial" w:hint="eastAsia"/>
                </w:rPr>
                <w:t>赵锴</w:t>
              </w:r>
            </w:ins>
          </w:p>
        </w:tc>
        <w:tc>
          <w:tcPr>
            <w:tcW w:w="1440" w:type="dxa"/>
            <w:vAlign w:val="center"/>
          </w:tcPr>
          <w:p w:rsidR="00990814" w:rsidRPr="003247F2" w:rsidRDefault="00B12E6C" w:rsidP="00990814">
            <w:pPr>
              <w:jc w:val="center"/>
              <w:rPr>
                <w:rFonts w:ascii="Arial" w:hAnsi="Arial" w:cs="Arial"/>
              </w:rPr>
            </w:pPr>
            <w:ins w:id="19" w:author="Zhao Kai" w:date="2016-03-10T22:47:00Z">
              <w:r>
                <w:rPr>
                  <w:rFonts w:ascii="Arial" w:hAnsi="Arial" w:cs="Arial" w:hint="eastAsia"/>
                </w:rPr>
                <w:t>2016</w:t>
              </w:r>
              <w:r>
                <w:rPr>
                  <w:rFonts w:ascii="Arial" w:hAnsi="Arial" w:cs="Arial"/>
                </w:rPr>
                <w:t>-03-10</w:t>
              </w:r>
            </w:ins>
          </w:p>
        </w:tc>
        <w:tc>
          <w:tcPr>
            <w:tcW w:w="5220" w:type="dxa"/>
            <w:vAlign w:val="center"/>
          </w:tcPr>
          <w:p w:rsidR="00990814" w:rsidRDefault="00B12E6C" w:rsidP="00990814">
            <w:pPr>
              <w:rPr>
                <w:ins w:id="20" w:author="Zhao Kai" w:date="2016-03-10T22:47:00Z"/>
                <w:rFonts w:ascii="Arial" w:hAnsi="Arial" w:cs="Arial"/>
              </w:rPr>
            </w:pPr>
            <w:ins w:id="21" w:author="Zhao Kai" w:date="2016-03-10T22:47:00Z">
              <w:r>
                <w:rPr>
                  <w:rFonts w:ascii="Arial" w:hAnsi="Arial" w:cs="Arial" w:hint="eastAsia"/>
                </w:rPr>
                <w:t>1</w:t>
              </w:r>
              <w:r>
                <w:rPr>
                  <w:rFonts w:ascii="Arial" w:hAnsi="Arial" w:cs="Arial" w:hint="eastAsia"/>
                </w:rPr>
                <w:t>、</w:t>
              </w:r>
              <w:r>
                <w:rPr>
                  <w:rFonts w:ascii="Arial" w:hAnsi="Arial" w:cs="Arial"/>
                </w:rPr>
                <w:t>修改组合连票，演艺票选座流程</w:t>
              </w:r>
            </w:ins>
          </w:p>
          <w:p w:rsidR="00B12E6C" w:rsidRDefault="00B12E6C" w:rsidP="00990814">
            <w:pPr>
              <w:rPr>
                <w:ins w:id="22" w:author="Zhao Kai" w:date="2016-03-10T22:51:00Z"/>
                <w:rFonts w:ascii="Arial" w:hAnsi="Arial" w:cs="Arial"/>
              </w:rPr>
            </w:pPr>
            <w:ins w:id="23" w:author="Zhao Kai" w:date="2016-03-10T22:47:00Z">
              <w:r>
                <w:rPr>
                  <w:rFonts w:ascii="Arial" w:hAnsi="Arial" w:cs="Arial"/>
                </w:rPr>
                <w:t>2</w:t>
              </w:r>
              <w:r>
                <w:rPr>
                  <w:rFonts w:ascii="Arial" w:hAnsi="Arial" w:cs="Arial" w:hint="eastAsia"/>
                </w:rPr>
                <w:t>、</w:t>
              </w:r>
            </w:ins>
            <w:ins w:id="24" w:author="Zhao Kai" w:date="2016-03-10T22:51:00Z">
              <w:r>
                <w:rPr>
                  <w:rFonts w:ascii="Arial" w:hAnsi="Arial" w:cs="Arial" w:hint="eastAsia"/>
                </w:rPr>
                <w:t>修改</w:t>
              </w:r>
              <w:r>
                <w:rPr>
                  <w:rFonts w:ascii="Arial" w:hAnsi="Arial" w:cs="Arial"/>
                </w:rPr>
                <w:t>报表字段</w:t>
              </w:r>
            </w:ins>
          </w:p>
          <w:p w:rsidR="00B12E6C" w:rsidRPr="00B12E6C" w:rsidRDefault="00B12E6C" w:rsidP="00990814">
            <w:pPr>
              <w:rPr>
                <w:rFonts w:ascii="Arial" w:hAnsi="Arial" w:cs="Arial"/>
              </w:rPr>
            </w:pPr>
            <w:ins w:id="25" w:author="Zhao Kai" w:date="2016-03-10T22:51:00Z">
              <w:r>
                <w:rPr>
                  <w:rFonts w:ascii="Arial" w:hAnsi="Arial" w:cs="Arial" w:hint="eastAsia"/>
                </w:rPr>
                <w:t>3</w:t>
              </w:r>
              <w:r>
                <w:rPr>
                  <w:rFonts w:ascii="Arial" w:hAnsi="Arial" w:cs="Arial" w:hint="eastAsia"/>
                </w:rPr>
                <w:t>、</w:t>
              </w:r>
              <w:r>
                <w:rPr>
                  <w:rFonts w:ascii="Arial" w:hAnsi="Arial" w:cs="Arial"/>
                </w:rPr>
                <w:t>修改订单退票流程</w:t>
              </w:r>
            </w:ins>
          </w:p>
        </w:tc>
      </w:tr>
    </w:tbl>
    <w:p w:rsidR="008E387B" w:rsidRPr="003247F2" w:rsidRDefault="008E387B">
      <w:pPr>
        <w:rPr>
          <w:rFonts w:ascii="Arial" w:hAnsi="Arial" w:cs="Arial"/>
        </w:rPr>
      </w:pPr>
    </w:p>
    <w:p w:rsidR="008E387B" w:rsidRPr="003247F2" w:rsidRDefault="008E387B" w:rsidP="00F61C43">
      <w:pPr>
        <w:jc w:val="center"/>
        <w:rPr>
          <w:rFonts w:ascii="Arial" w:hAnsi="Arial" w:cs="Arial"/>
          <w:b/>
        </w:rPr>
      </w:pPr>
      <w:r w:rsidRPr="003247F2">
        <w:rPr>
          <w:rFonts w:ascii="Arial" w:hAnsi="Arial" w:cs="Arial"/>
          <w:b/>
        </w:rPr>
        <w:br w:type="page"/>
      </w:r>
      <w:r w:rsidRPr="003247F2">
        <w:rPr>
          <w:rFonts w:ascii="Arial" w:hAnsi="Arial" w:cs="Arial"/>
          <w:b/>
          <w:sz w:val="28"/>
        </w:rPr>
        <w:lastRenderedPageBreak/>
        <w:t>目</w:t>
      </w:r>
      <w:r w:rsidRPr="003247F2">
        <w:rPr>
          <w:rFonts w:ascii="Arial" w:hAnsi="Arial" w:cs="Arial"/>
          <w:b/>
          <w:sz w:val="28"/>
        </w:rPr>
        <w:t xml:space="preserve"> </w:t>
      </w:r>
      <w:r w:rsidRPr="003247F2">
        <w:rPr>
          <w:rFonts w:ascii="Arial" w:hAnsi="Arial" w:cs="Arial"/>
          <w:b/>
          <w:sz w:val="28"/>
        </w:rPr>
        <w:t>录</w:t>
      </w:r>
    </w:p>
    <w:bookmarkStart w:id="26" w:name="_Toc420374779"/>
    <w:bookmarkStart w:id="27" w:name="_Toc421432891"/>
    <w:bookmarkStart w:id="28" w:name="_Toc421943176"/>
    <w:bookmarkStart w:id="29" w:name="_Toc424723353"/>
    <w:p w:rsidR="001B7ADC" w:rsidRDefault="008E387B">
      <w:pPr>
        <w:pStyle w:val="20"/>
        <w:tabs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r w:rsidRPr="003247F2">
        <w:rPr>
          <w:rFonts w:ascii="Arial" w:hAnsi="Arial" w:cs="Arial"/>
        </w:rPr>
        <w:fldChar w:fldCharType="begin"/>
      </w:r>
      <w:r w:rsidRPr="003247F2">
        <w:rPr>
          <w:rFonts w:ascii="Arial" w:hAnsi="Arial" w:cs="Arial"/>
        </w:rPr>
        <w:instrText xml:space="preserve"> TOC \o "1-6" \h \z </w:instrText>
      </w:r>
      <w:r w:rsidRPr="003247F2">
        <w:rPr>
          <w:rFonts w:ascii="Arial" w:hAnsi="Arial" w:cs="Arial"/>
        </w:rPr>
        <w:fldChar w:fldCharType="separate"/>
      </w:r>
      <w:hyperlink w:anchor="_Toc442442358" w:history="1">
        <w:r w:rsidR="001B7ADC" w:rsidRPr="00662E00">
          <w:rPr>
            <w:rStyle w:val="a5"/>
            <w:noProof/>
          </w:rPr>
          <w:t>旅行社</w:t>
        </w:r>
        <w:r w:rsidR="001B7ADC" w:rsidRPr="00662E00">
          <w:rPr>
            <w:rStyle w:val="a5"/>
            <w:noProof/>
          </w:rPr>
          <w:t>PC</w:t>
        </w:r>
        <w:r w:rsidR="001B7ADC" w:rsidRPr="00662E00">
          <w:rPr>
            <w:rStyle w:val="a5"/>
            <w:noProof/>
          </w:rPr>
          <w:t>分销端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_Toc442442358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1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10"/>
        <w:tabs>
          <w:tab w:val="left" w:pos="800"/>
          <w:tab w:val="right" w:leader="dot" w:pos="9350"/>
        </w:tabs>
        <w:spacing w:before="156" w:after="156"/>
        <w:rPr>
          <w:rFonts w:asciiTheme="minorHAnsi" w:eastAsiaTheme="minorEastAsia" w:hAnsiTheme="minorHAnsi" w:cstheme="minorBidi"/>
          <w:b w:val="0"/>
          <w:sz w:val="21"/>
          <w:szCs w:val="22"/>
        </w:rPr>
      </w:pPr>
      <w:hyperlink w:anchor="_Toc442442359" w:history="1">
        <w:r w:rsidR="001B7ADC" w:rsidRPr="00662E00">
          <w:rPr>
            <w:rStyle w:val="a5"/>
            <w:rFonts w:ascii="Arial" w:hAnsi="Arial" w:cs="Arial"/>
          </w:rPr>
          <w:t>一、</w:t>
        </w:r>
        <w:r w:rsidR="001B7ADC">
          <w:rPr>
            <w:rFonts w:asciiTheme="minorHAnsi" w:eastAsiaTheme="minorEastAsia" w:hAnsiTheme="minorHAnsi" w:cstheme="minorBidi"/>
            <w:b w:val="0"/>
            <w:sz w:val="21"/>
            <w:szCs w:val="22"/>
          </w:rPr>
          <w:tab/>
        </w:r>
        <w:r w:rsidR="001B7ADC" w:rsidRPr="00662E00">
          <w:rPr>
            <w:rStyle w:val="a5"/>
            <w:rFonts w:ascii="Arial" w:hAnsi="Arial" w:cs="Arial"/>
          </w:rPr>
          <w:t>简介</w:t>
        </w:r>
        <w:r w:rsidR="001B7ADC">
          <w:rPr>
            <w:webHidden/>
          </w:rPr>
          <w:tab/>
        </w:r>
        <w:r w:rsidR="001B7ADC">
          <w:rPr>
            <w:webHidden/>
          </w:rPr>
          <w:fldChar w:fldCharType="begin"/>
        </w:r>
        <w:r w:rsidR="001B7ADC">
          <w:rPr>
            <w:webHidden/>
          </w:rPr>
          <w:instrText xml:space="preserve"> PAGEREF _Toc442442359 \h </w:instrText>
        </w:r>
        <w:r w:rsidR="001B7ADC">
          <w:rPr>
            <w:webHidden/>
          </w:rPr>
        </w:r>
        <w:r w:rsidR="001B7ADC">
          <w:rPr>
            <w:webHidden/>
          </w:rPr>
          <w:fldChar w:fldCharType="separate"/>
        </w:r>
        <w:r w:rsidR="001B7ADC">
          <w:rPr>
            <w:webHidden/>
          </w:rPr>
          <w:t>5</w:t>
        </w:r>
        <w:r w:rsidR="001B7ADC">
          <w:rPr>
            <w:webHidden/>
          </w:rPr>
          <w:fldChar w:fldCharType="end"/>
        </w:r>
      </w:hyperlink>
    </w:p>
    <w:p w:rsidR="001B7ADC" w:rsidRDefault="000D6039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360" w:history="1">
        <w:r w:rsidR="001B7ADC" w:rsidRPr="00662E00">
          <w:rPr>
            <w:rStyle w:val="a5"/>
            <w:rFonts w:cs="Arial"/>
            <w:noProof/>
          </w:rPr>
          <w:t>1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目的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_Toc442442360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361" w:history="1">
        <w:r w:rsidR="001B7ADC" w:rsidRPr="00662E00">
          <w:rPr>
            <w:rStyle w:val="a5"/>
            <w:rFonts w:cs="Arial"/>
            <w:noProof/>
          </w:rPr>
          <w:t>2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范围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_Toc442442361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10"/>
        <w:tabs>
          <w:tab w:val="left" w:pos="800"/>
          <w:tab w:val="right" w:leader="dot" w:pos="9350"/>
        </w:tabs>
        <w:spacing w:before="156" w:after="156"/>
        <w:rPr>
          <w:rFonts w:asciiTheme="minorHAnsi" w:eastAsiaTheme="minorEastAsia" w:hAnsiTheme="minorHAnsi" w:cstheme="minorBidi"/>
          <w:b w:val="0"/>
          <w:sz w:val="21"/>
          <w:szCs w:val="22"/>
        </w:rPr>
      </w:pPr>
      <w:hyperlink w:anchor="_Toc442442362" w:history="1">
        <w:r w:rsidR="001B7ADC" w:rsidRPr="00662E00">
          <w:rPr>
            <w:rStyle w:val="a5"/>
            <w:rFonts w:ascii="Arial" w:hAnsi="Arial" w:cs="Arial"/>
          </w:rPr>
          <w:t>二、</w:t>
        </w:r>
        <w:r w:rsidR="001B7ADC">
          <w:rPr>
            <w:rFonts w:asciiTheme="minorHAnsi" w:eastAsiaTheme="minorEastAsia" w:hAnsiTheme="minorHAnsi" w:cstheme="minorBidi"/>
            <w:b w:val="0"/>
            <w:sz w:val="21"/>
            <w:szCs w:val="22"/>
          </w:rPr>
          <w:tab/>
        </w:r>
        <w:r w:rsidR="001B7ADC" w:rsidRPr="00662E00">
          <w:rPr>
            <w:rStyle w:val="a5"/>
            <w:rFonts w:ascii="Arial" w:hAnsi="Arial" w:cs="Arial"/>
          </w:rPr>
          <w:t>用户角色描述</w:t>
        </w:r>
        <w:r w:rsidR="001B7ADC">
          <w:rPr>
            <w:webHidden/>
          </w:rPr>
          <w:tab/>
        </w:r>
        <w:r w:rsidR="001B7ADC">
          <w:rPr>
            <w:webHidden/>
          </w:rPr>
          <w:fldChar w:fldCharType="begin"/>
        </w:r>
        <w:r w:rsidR="001B7ADC">
          <w:rPr>
            <w:webHidden/>
          </w:rPr>
          <w:instrText xml:space="preserve"> PAGEREF _Toc442442362 \h </w:instrText>
        </w:r>
        <w:r w:rsidR="001B7ADC">
          <w:rPr>
            <w:webHidden/>
          </w:rPr>
        </w:r>
        <w:r w:rsidR="001B7ADC">
          <w:rPr>
            <w:webHidden/>
          </w:rPr>
          <w:fldChar w:fldCharType="separate"/>
        </w:r>
        <w:r w:rsidR="001B7ADC">
          <w:rPr>
            <w:webHidden/>
          </w:rPr>
          <w:t>5</w:t>
        </w:r>
        <w:r w:rsidR="001B7ADC">
          <w:rPr>
            <w:webHidden/>
          </w:rPr>
          <w:fldChar w:fldCharType="end"/>
        </w:r>
      </w:hyperlink>
    </w:p>
    <w:p w:rsidR="001B7ADC" w:rsidRDefault="000D6039">
      <w:pPr>
        <w:pStyle w:val="10"/>
        <w:tabs>
          <w:tab w:val="left" w:pos="800"/>
          <w:tab w:val="right" w:leader="dot" w:pos="9350"/>
        </w:tabs>
        <w:spacing w:before="156" w:after="156"/>
        <w:rPr>
          <w:rFonts w:asciiTheme="minorHAnsi" w:eastAsiaTheme="minorEastAsia" w:hAnsiTheme="minorHAnsi" w:cstheme="minorBidi"/>
          <w:b w:val="0"/>
          <w:sz w:val="21"/>
          <w:szCs w:val="22"/>
        </w:rPr>
      </w:pPr>
      <w:hyperlink w:anchor="_Toc442442363" w:history="1">
        <w:r w:rsidR="001B7ADC" w:rsidRPr="00662E00">
          <w:rPr>
            <w:rStyle w:val="a5"/>
            <w:rFonts w:ascii="Arial" w:hAnsi="Arial" w:cs="Arial"/>
          </w:rPr>
          <w:t>三、</w:t>
        </w:r>
        <w:r w:rsidR="001B7ADC">
          <w:rPr>
            <w:rFonts w:asciiTheme="minorHAnsi" w:eastAsiaTheme="minorEastAsia" w:hAnsiTheme="minorHAnsi" w:cstheme="minorBidi"/>
            <w:b w:val="0"/>
            <w:sz w:val="21"/>
            <w:szCs w:val="22"/>
          </w:rPr>
          <w:tab/>
        </w:r>
        <w:r w:rsidR="001B7ADC" w:rsidRPr="00662E00">
          <w:rPr>
            <w:rStyle w:val="a5"/>
            <w:rFonts w:ascii="Arial" w:hAnsi="Arial" w:cs="Arial"/>
          </w:rPr>
          <w:t>产品概述</w:t>
        </w:r>
        <w:r w:rsidR="001B7ADC">
          <w:rPr>
            <w:webHidden/>
          </w:rPr>
          <w:tab/>
        </w:r>
        <w:r w:rsidR="001B7ADC">
          <w:rPr>
            <w:webHidden/>
          </w:rPr>
          <w:fldChar w:fldCharType="begin"/>
        </w:r>
        <w:r w:rsidR="001B7ADC">
          <w:rPr>
            <w:webHidden/>
          </w:rPr>
          <w:instrText xml:space="preserve"> PAGEREF _Toc442442363 \h </w:instrText>
        </w:r>
        <w:r w:rsidR="001B7ADC">
          <w:rPr>
            <w:webHidden/>
          </w:rPr>
        </w:r>
        <w:r w:rsidR="001B7ADC">
          <w:rPr>
            <w:webHidden/>
          </w:rPr>
          <w:fldChar w:fldCharType="separate"/>
        </w:r>
        <w:r w:rsidR="001B7ADC">
          <w:rPr>
            <w:webHidden/>
          </w:rPr>
          <w:t>5</w:t>
        </w:r>
        <w:r w:rsidR="001B7ADC">
          <w:rPr>
            <w:webHidden/>
          </w:rPr>
          <w:fldChar w:fldCharType="end"/>
        </w:r>
      </w:hyperlink>
    </w:p>
    <w:p w:rsidR="001B7ADC" w:rsidRDefault="000D6039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364" w:history="1">
        <w:r w:rsidR="001B7ADC" w:rsidRPr="00662E00">
          <w:rPr>
            <w:rStyle w:val="a5"/>
            <w:rFonts w:cs="Arial"/>
            <w:noProof/>
          </w:rPr>
          <w:t>1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目标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_Toc442442364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365" w:history="1">
        <w:r w:rsidR="001B7ADC" w:rsidRPr="00662E00">
          <w:rPr>
            <w:rStyle w:val="a5"/>
            <w:rFonts w:cs="Arial"/>
            <w:noProof/>
          </w:rPr>
          <w:t>2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总体流程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_Toc442442365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6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366" w:history="1">
        <w:r w:rsidR="001B7ADC" w:rsidRPr="00662E00">
          <w:rPr>
            <w:rStyle w:val="a5"/>
            <w:rFonts w:cs="Arial"/>
            <w:noProof/>
          </w:rPr>
          <w:t>3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功能摘要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_Toc442442366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6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10"/>
        <w:tabs>
          <w:tab w:val="left" w:pos="800"/>
          <w:tab w:val="right" w:leader="dot" w:pos="9350"/>
        </w:tabs>
        <w:spacing w:before="156" w:after="156"/>
        <w:rPr>
          <w:rFonts w:asciiTheme="minorHAnsi" w:eastAsiaTheme="minorEastAsia" w:hAnsiTheme="minorHAnsi" w:cstheme="minorBidi"/>
          <w:b w:val="0"/>
          <w:sz w:val="21"/>
          <w:szCs w:val="22"/>
        </w:rPr>
      </w:pPr>
      <w:hyperlink w:anchor="_Toc442442367" w:history="1">
        <w:r w:rsidR="001B7ADC" w:rsidRPr="00662E00">
          <w:rPr>
            <w:rStyle w:val="a5"/>
            <w:rFonts w:ascii="Arial" w:hAnsi="Arial" w:cs="Arial"/>
          </w:rPr>
          <w:t>四、</w:t>
        </w:r>
        <w:r w:rsidR="001B7ADC">
          <w:rPr>
            <w:rFonts w:asciiTheme="minorHAnsi" w:eastAsiaTheme="minorEastAsia" w:hAnsiTheme="minorHAnsi" w:cstheme="minorBidi"/>
            <w:b w:val="0"/>
            <w:sz w:val="21"/>
            <w:szCs w:val="22"/>
          </w:rPr>
          <w:tab/>
        </w:r>
        <w:r w:rsidR="001B7ADC" w:rsidRPr="00662E00">
          <w:rPr>
            <w:rStyle w:val="a5"/>
            <w:rFonts w:ascii="Arial" w:hAnsi="Arial" w:cs="Arial"/>
          </w:rPr>
          <w:t>产品特性</w:t>
        </w:r>
        <w:r w:rsidR="001B7ADC">
          <w:rPr>
            <w:webHidden/>
          </w:rPr>
          <w:tab/>
        </w:r>
        <w:r w:rsidR="001B7ADC">
          <w:rPr>
            <w:webHidden/>
          </w:rPr>
          <w:fldChar w:fldCharType="begin"/>
        </w:r>
        <w:r w:rsidR="001B7ADC">
          <w:rPr>
            <w:webHidden/>
          </w:rPr>
          <w:instrText xml:space="preserve"> PAGEREF _Toc442442367 \h </w:instrText>
        </w:r>
        <w:r w:rsidR="001B7ADC">
          <w:rPr>
            <w:webHidden/>
          </w:rPr>
        </w:r>
        <w:r w:rsidR="001B7ADC">
          <w:rPr>
            <w:webHidden/>
          </w:rPr>
          <w:fldChar w:fldCharType="separate"/>
        </w:r>
        <w:r w:rsidR="001B7ADC">
          <w:rPr>
            <w:webHidden/>
          </w:rPr>
          <w:t>8</w:t>
        </w:r>
        <w:r w:rsidR="001B7ADC">
          <w:rPr>
            <w:webHidden/>
          </w:rPr>
          <w:fldChar w:fldCharType="end"/>
        </w:r>
      </w:hyperlink>
    </w:p>
    <w:p w:rsidR="001B7ADC" w:rsidRDefault="000D6039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368" w:history="1">
        <w:r w:rsidR="001B7ADC" w:rsidRPr="00662E00">
          <w:rPr>
            <w:rStyle w:val="a5"/>
            <w:rFonts w:cs="Arial"/>
            <w:noProof/>
          </w:rPr>
          <w:t>1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第一部分</w:t>
        </w:r>
        <w:r w:rsidR="001B7ADC" w:rsidRPr="00662E00">
          <w:rPr>
            <w:rStyle w:val="a5"/>
            <w:rFonts w:cs="Arial"/>
            <w:noProof/>
          </w:rPr>
          <w:t xml:space="preserve">  </w:t>
        </w:r>
        <w:r w:rsidR="001B7ADC" w:rsidRPr="00662E00">
          <w:rPr>
            <w:rStyle w:val="a5"/>
            <w:rFonts w:cs="Arial"/>
            <w:noProof/>
          </w:rPr>
          <w:t>采购中心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_Toc442442368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8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69" w:history="1">
        <w:r w:rsidR="001B7ADC" w:rsidRPr="00662E00">
          <w:rPr>
            <w:rStyle w:val="a5"/>
            <w:noProof/>
          </w:rPr>
          <w:t xml:space="preserve">1.1 </w:t>
        </w:r>
        <w:r w:rsidR="001B7ADC" w:rsidRPr="00662E00">
          <w:rPr>
            <w:rStyle w:val="a5"/>
            <w:noProof/>
          </w:rPr>
          <w:t>产品概述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_Toc442442369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8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70" w:history="1">
        <w:r w:rsidR="001B7ADC" w:rsidRPr="00662E00">
          <w:rPr>
            <w:rStyle w:val="a5"/>
            <w:noProof/>
          </w:rPr>
          <w:t xml:space="preserve">1.2 </w:t>
        </w:r>
        <w:r w:rsidR="001B7ADC" w:rsidRPr="00662E00">
          <w:rPr>
            <w:rStyle w:val="a5"/>
            <w:noProof/>
          </w:rPr>
          <w:t>产品结构（功能摘要）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_Toc442442370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8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71" w:history="1">
        <w:r w:rsidR="001B7ADC" w:rsidRPr="00662E00">
          <w:rPr>
            <w:rStyle w:val="a5"/>
            <w:noProof/>
          </w:rPr>
          <w:t xml:space="preserve">1.3 </w:t>
        </w:r>
        <w:r w:rsidR="001B7ADC" w:rsidRPr="00662E00">
          <w:rPr>
            <w:rStyle w:val="a5"/>
            <w:noProof/>
          </w:rPr>
          <w:t>流程及状态说明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_Toc442442371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8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72" w:history="1">
        <w:r w:rsidR="001B7ADC" w:rsidRPr="00662E00">
          <w:rPr>
            <w:rStyle w:val="a5"/>
            <w:noProof/>
          </w:rPr>
          <w:t xml:space="preserve">1.4 </w:t>
        </w:r>
        <w:r w:rsidR="001B7ADC" w:rsidRPr="00662E00">
          <w:rPr>
            <w:rStyle w:val="a5"/>
            <w:noProof/>
          </w:rPr>
          <w:t>特性说明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_Toc442442372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9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73" w:history="1">
        <w:r w:rsidR="001B7ADC" w:rsidRPr="00662E00">
          <w:rPr>
            <w:rStyle w:val="a5"/>
            <w:noProof/>
          </w:rPr>
          <w:t xml:space="preserve">1.4.1 </w:t>
        </w:r>
        <w:r w:rsidR="001B7ADC" w:rsidRPr="00662E00">
          <w:rPr>
            <w:rStyle w:val="a5"/>
            <w:noProof/>
          </w:rPr>
          <w:t>展示景区列表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_Toc442442373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9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74" w:history="1">
        <w:r w:rsidR="001B7ADC" w:rsidRPr="00662E00">
          <w:rPr>
            <w:rStyle w:val="a5"/>
            <w:noProof/>
          </w:rPr>
          <w:t xml:space="preserve">1.4.2 </w:t>
        </w:r>
        <w:r w:rsidR="001B7ADC" w:rsidRPr="00662E00">
          <w:rPr>
            <w:rStyle w:val="a5"/>
            <w:noProof/>
          </w:rPr>
          <w:t>展示景区详情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_Toc442442374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11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75" w:history="1">
        <w:r w:rsidR="001B7ADC" w:rsidRPr="00662E00">
          <w:rPr>
            <w:rStyle w:val="a5"/>
            <w:noProof/>
          </w:rPr>
          <w:t xml:space="preserve">1.4.3 </w:t>
        </w:r>
        <w:r w:rsidR="001B7ADC" w:rsidRPr="00662E00">
          <w:rPr>
            <w:rStyle w:val="a5"/>
            <w:noProof/>
          </w:rPr>
          <w:t>票详情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_Toc442442375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12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76" w:history="1">
        <w:r w:rsidR="001B7ADC" w:rsidRPr="00662E00">
          <w:rPr>
            <w:rStyle w:val="a5"/>
            <w:noProof/>
          </w:rPr>
          <w:t xml:space="preserve">1.4.4 </w:t>
        </w:r>
        <w:r w:rsidR="001B7ADC" w:rsidRPr="00662E00">
          <w:rPr>
            <w:rStyle w:val="a5"/>
            <w:noProof/>
          </w:rPr>
          <w:t>下单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_Toc442442376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14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77" w:history="1">
        <w:r w:rsidR="001B7ADC" w:rsidRPr="00662E00">
          <w:rPr>
            <w:rStyle w:val="a5"/>
            <w:noProof/>
          </w:rPr>
          <w:t xml:space="preserve">1.4.5 </w:t>
        </w:r>
        <w:r w:rsidR="001B7ADC" w:rsidRPr="00662E00">
          <w:rPr>
            <w:rStyle w:val="a5"/>
            <w:noProof/>
          </w:rPr>
          <w:t>编辑游客信息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_Toc442442377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19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78" w:history="1">
        <w:r w:rsidR="001B7ADC" w:rsidRPr="00662E00">
          <w:rPr>
            <w:rStyle w:val="a5"/>
            <w:noProof/>
          </w:rPr>
          <w:t xml:space="preserve">1.4.6 </w:t>
        </w:r>
        <w:r w:rsidR="001B7ADC" w:rsidRPr="00662E00">
          <w:rPr>
            <w:rStyle w:val="a5"/>
            <w:noProof/>
          </w:rPr>
          <w:t>支付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_Toc442442378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21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79" w:history="1">
        <w:r w:rsidR="001B7ADC" w:rsidRPr="00662E00">
          <w:rPr>
            <w:rStyle w:val="a5"/>
            <w:noProof/>
          </w:rPr>
          <w:t xml:space="preserve">1.4.7 </w:t>
        </w:r>
        <w:r w:rsidR="001B7ADC" w:rsidRPr="00662E00">
          <w:rPr>
            <w:rStyle w:val="a5"/>
            <w:noProof/>
          </w:rPr>
          <w:t>在线选择演艺座位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_Toc442442379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25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380" w:history="1">
        <w:r w:rsidR="001B7ADC" w:rsidRPr="00662E00">
          <w:rPr>
            <w:rStyle w:val="a5"/>
            <w:rFonts w:cs="Arial"/>
            <w:noProof/>
          </w:rPr>
          <w:t>2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第二部分</w:t>
        </w:r>
        <w:r w:rsidR="001B7ADC" w:rsidRPr="00662E00">
          <w:rPr>
            <w:rStyle w:val="a5"/>
            <w:rFonts w:cs="Arial"/>
            <w:noProof/>
          </w:rPr>
          <w:t xml:space="preserve">  </w:t>
        </w:r>
        <w:r w:rsidR="001B7ADC" w:rsidRPr="00662E00">
          <w:rPr>
            <w:rStyle w:val="a5"/>
            <w:rFonts w:cs="Arial"/>
            <w:noProof/>
          </w:rPr>
          <w:t>订单中心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_Toc442442380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28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81" w:history="1">
        <w:r w:rsidR="001B7ADC" w:rsidRPr="00662E00">
          <w:rPr>
            <w:rStyle w:val="a5"/>
            <w:noProof/>
          </w:rPr>
          <w:t xml:space="preserve">2.1 </w:t>
        </w:r>
        <w:r w:rsidR="001B7ADC" w:rsidRPr="00662E00">
          <w:rPr>
            <w:rStyle w:val="a5"/>
            <w:noProof/>
          </w:rPr>
          <w:t>产品概述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_Toc442442381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28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82" w:history="1">
        <w:r w:rsidR="001B7ADC" w:rsidRPr="00662E00">
          <w:rPr>
            <w:rStyle w:val="a5"/>
            <w:noProof/>
          </w:rPr>
          <w:t xml:space="preserve">2.2 </w:t>
        </w:r>
        <w:r w:rsidR="001B7ADC" w:rsidRPr="00662E00">
          <w:rPr>
            <w:rStyle w:val="a5"/>
            <w:noProof/>
          </w:rPr>
          <w:t>产品结构（功能摘要）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_Toc442442382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28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83" w:history="1">
        <w:r w:rsidR="001B7ADC" w:rsidRPr="00662E00">
          <w:rPr>
            <w:rStyle w:val="a5"/>
            <w:noProof/>
          </w:rPr>
          <w:t xml:space="preserve">2.3 </w:t>
        </w:r>
        <w:r w:rsidR="001B7ADC" w:rsidRPr="00662E00">
          <w:rPr>
            <w:rStyle w:val="a5"/>
            <w:noProof/>
          </w:rPr>
          <w:t>流程及状态说明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_Toc442442383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28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84" w:history="1">
        <w:r w:rsidR="001B7ADC" w:rsidRPr="00662E00">
          <w:rPr>
            <w:rStyle w:val="a5"/>
            <w:noProof/>
          </w:rPr>
          <w:t xml:space="preserve">2.4 </w:t>
        </w:r>
        <w:r w:rsidR="001B7ADC" w:rsidRPr="00662E00">
          <w:rPr>
            <w:rStyle w:val="a5"/>
            <w:noProof/>
          </w:rPr>
          <w:t>特性说明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_Toc442442384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29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85" w:history="1">
        <w:r w:rsidR="001B7ADC" w:rsidRPr="00662E00">
          <w:rPr>
            <w:rStyle w:val="a5"/>
            <w:noProof/>
          </w:rPr>
          <w:t xml:space="preserve">2.4.1 </w:t>
        </w:r>
        <w:r w:rsidR="001B7ADC" w:rsidRPr="00662E00">
          <w:rPr>
            <w:rStyle w:val="a5"/>
            <w:noProof/>
          </w:rPr>
          <w:t>线上订单列表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_Toc442442385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29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86" w:history="1">
        <w:r w:rsidR="001B7ADC" w:rsidRPr="00662E00">
          <w:rPr>
            <w:rStyle w:val="a5"/>
            <w:noProof/>
          </w:rPr>
          <w:t xml:space="preserve">2.4.2 </w:t>
        </w:r>
        <w:r w:rsidR="001B7ADC" w:rsidRPr="00662E00">
          <w:rPr>
            <w:rStyle w:val="a5"/>
            <w:noProof/>
          </w:rPr>
          <w:t>线上订单详情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_Toc442442386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32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87" w:history="1">
        <w:r w:rsidR="001B7ADC" w:rsidRPr="00662E00">
          <w:rPr>
            <w:rStyle w:val="a5"/>
            <w:noProof/>
          </w:rPr>
          <w:t xml:space="preserve">2.4.3 </w:t>
        </w:r>
        <w:r w:rsidR="001B7ADC" w:rsidRPr="00662E00">
          <w:rPr>
            <w:rStyle w:val="a5"/>
            <w:noProof/>
          </w:rPr>
          <w:t>线下订单列表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_Toc442442387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34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88" w:history="1">
        <w:r w:rsidR="001B7ADC" w:rsidRPr="00662E00">
          <w:rPr>
            <w:rStyle w:val="a5"/>
            <w:noProof/>
          </w:rPr>
          <w:t xml:space="preserve">2.4.4 </w:t>
        </w:r>
        <w:r w:rsidR="001B7ADC" w:rsidRPr="00662E00">
          <w:rPr>
            <w:rStyle w:val="a5"/>
            <w:noProof/>
          </w:rPr>
          <w:t>线下订单详情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_Toc442442388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35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89" w:history="1">
        <w:r w:rsidR="001B7ADC" w:rsidRPr="00662E00">
          <w:rPr>
            <w:rStyle w:val="a5"/>
            <w:noProof/>
          </w:rPr>
          <w:t xml:space="preserve">2.4.5 </w:t>
        </w:r>
        <w:r w:rsidR="001B7ADC" w:rsidRPr="00662E00">
          <w:rPr>
            <w:rStyle w:val="a5"/>
            <w:noProof/>
          </w:rPr>
          <w:t>修改游客信息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_Toc442442389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35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390" w:history="1">
        <w:r w:rsidR="001B7ADC" w:rsidRPr="00662E00">
          <w:rPr>
            <w:rStyle w:val="a5"/>
            <w:rFonts w:cs="Arial"/>
            <w:noProof/>
          </w:rPr>
          <w:t>3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第三部分</w:t>
        </w:r>
        <w:r w:rsidR="001B7ADC" w:rsidRPr="00662E00">
          <w:rPr>
            <w:rStyle w:val="a5"/>
            <w:rFonts w:cs="Arial"/>
            <w:noProof/>
          </w:rPr>
          <w:t xml:space="preserve">  </w:t>
        </w:r>
        <w:r w:rsidR="001B7ADC" w:rsidRPr="00662E00">
          <w:rPr>
            <w:rStyle w:val="a5"/>
            <w:rFonts w:cs="Arial"/>
            <w:noProof/>
          </w:rPr>
          <w:t>财务中心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_Toc442442390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36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91" w:history="1">
        <w:r w:rsidR="001B7ADC" w:rsidRPr="00662E00">
          <w:rPr>
            <w:rStyle w:val="a5"/>
            <w:noProof/>
          </w:rPr>
          <w:t xml:space="preserve">3.1 </w:t>
        </w:r>
        <w:r w:rsidR="001B7ADC" w:rsidRPr="00662E00">
          <w:rPr>
            <w:rStyle w:val="a5"/>
            <w:noProof/>
          </w:rPr>
          <w:t>产品概述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_Toc442442391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36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92" w:history="1">
        <w:r w:rsidR="001B7ADC" w:rsidRPr="00662E00">
          <w:rPr>
            <w:rStyle w:val="a5"/>
            <w:noProof/>
          </w:rPr>
          <w:t xml:space="preserve">3.2 </w:t>
        </w:r>
        <w:r w:rsidR="001B7ADC" w:rsidRPr="00662E00">
          <w:rPr>
            <w:rStyle w:val="a5"/>
            <w:noProof/>
          </w:rPr>
          <w:t>产品结构（功能摘要）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_Toc442442392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36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93" w:history="1">
        <w:r w:rsidR="001B7ADC" w:rsidRPr="00662E00">
          <w:rPr>
            <w:rStyle w:val="a5"/>
            <w:noProof/>
          </w:rPr>
          <w:t xml:space="preserve">3.3 </w:t>
        </w:r>
        <w:r w:rsidR="001B7ADC" w:rsidRPr="00662E00">
          <w:rPr>
            <w:rStyle w:val="a5"/>
            <w:noProof/>
          </w:rPr>
          <w:t>流程及状态说明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_Toc442442393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37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94" w:history="1">
        <w:r w:rsidR="001B7ADC" w:rsidRPr="00662E00">
          <w:rPr>
            <w:rStyle w:val="a5"/>
            <w:noProof/>
          </w:rPr>
          <w:t xml:space="preserve">3.4 </w:t>
        </w:r>
        <w:r w:rsidR="001B7ADC" w:rsidRPr="00662E00">
          <w:rPr>
            <w:rStyle w:val="a5"/>
            <w:noProof/>
          </w:rPr>
          <w:t>特性说明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_Toc442442394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37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95" w:history="1">
        <w:r w:rsidR="001B7ADC" w:rsidRPr="00662E00">
          <w:rPr>
            <w:rStyle w:val="a5"/>
            <w:noProof/>
          </w:rPr>
          <w:t xml:space="preserve">3.4.1 </w:t>
        </w:r>
        <w:r w:rsidR="001B7ADC" w:rsidRPr="00662E00">
          <w:rPr>
            <w:rStyle w:val="a5"/>
            <w:noProof/>
          </w:rPr>
          <w:t>钱包余额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_Toc442442395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37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96" w:history="1">
        <w:r w:rsidR="001B7ADC" w:rsidRPr="00662E00">
          <w:rPr>
            <w:rStyle w:val="a5"/>
            <w:noProof/>
          </w:rPr>
          <w:t xml:space="preserve">3.4.2 </w:t>
        </w:r>
        <w:r w:rsidR="001B7ADC" w:rsidRPr="00662E00">
          <w:rPr>
            <w:rStyle w:val="a5"/>
            <w:noProof/>
          </w:rPr>
          <w:t>查询钱包流水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_Toc442442396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38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97" w:history="1">
        <w:r w:rsidR="001B7ADC" w:rsidRPr="00662E00">
          <w:rPr>
            <w:rStyle w:val="a5"/>
            <w:noProof/>
          </w:rPr>
          <w:t xml:space="preserve">3.4.3 </w:t>
        </w:r>
        <w:r w:rsidR="001B7ADC" w:rsidRPr="00662E00">
          <w:rPr>
            <w:rStyle w:val="a5"/>
            <w:noProof/>
          </w:rPr>
          <w:t>查询财务报表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_Toc442442397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40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98" w:history="1">
        <w:r w:rsidR="001B7ADC" w:rsidRPr="00662E00">
          <w:rPr>
            <w:rStyle w:val="a5"/>
            <w:noProof/>
          </w:rPr>
          <w:t xml:space="preserve">3.4.4 </w:t>
        </w:r>
        <w:r w:rsidR="001B7ADC" w:rsidRPr="00662E00">
          <w:rPr>
            <w:rStyle w:val="a5"/>
            <w:noProof/>
          </w:rPr>
          <w:t>查询返利收入表和详情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_Toc442442398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42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399" w:history="1">
        <w:r w:rsidR="001B7ADC" w:rsidRPr="00662E00">
          <w:rPr>
            <w:rStyle w:val="a5"/>
            <w:rFonts w:cs="Arial"/>
            <w:noProof/>
          </w:rPr>
          <w:t>4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第四部分</w:t>
        </w:r>
        <w:r w:rsidR="001B7ADC" w:rsidRPr="00662E00">
          <w:rPr>
            <w:rStyle w:val="a5"/>
            <w:rFonts w:cs="Arial"/>
            <w:noProof/>
          </w:rPr>
          <w:t xml:space="preserve">  </w:t>
        </w:r>
        <w:r w:rsidR="001B7ADC" w:rsidRPr="00662E00">
          <w:rPr>
            <w:rStyle w:val="a5"/>
            <w:rFonts w:cs="Arial"/>
            <w:noProof/>
          </w:rPr>
          <w:t>团员管理中心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_Toc442442399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44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00" w:history="1">
        <w:r w:rsidR="001B7ADC" w:rsidRPr="00662E00">
          <w:rPr>
            <w:rStyle w:val="a5"/>
            <w:noProof/>
          </w:rPr>
          <w:t xml:space="preserve">4.1 </w:t>
        </w:r>
        <w:r w:rsidR="001B7ADC" w:rsidRPr="00662E00">
          <w:rPr>
            <w:rStyle w:val="a5"/>
            <w:noProof/>
          </w:rPr>
          <w:t>产品概述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_Toc442442400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44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01" w:history="1">
        <w:r w:rsidR="001B7ADC" w:rsidRPr="00662E00">
          <w:rPr>
            <w:rStyle w:val="a5"/>
            <w:noProof/>
          </w:rPr>
          <w:t xml:space="preserve">4.2 </w:t>
        </w:r>
        <w:r w:rsidR="001B7ADC" w:rsidRPr="00662E00">
          <w:rPr>
            <w:rStyle w:val="a5"/>
            <w:noProof/>
          </w:rPr>
          <w:t>产品结构（功能摘要）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_Toc442442401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45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02" w:history="1">
        <w:r w:rsidR="001B7ADC" w:rsidRPr="00662E00">
          <w:rPr>
            <w:rStyle w:val="a5"/>
            <w:noProof/>
          </w:rPr>
          <w:t xml:space="preserve">4.3 </w:t>
        </w:r>
        <w:r w:rsidR="001B7ADC" w:rsidRPr="00662E00">
          <w:rPr>
            <w:rStyle w:val="a5"/>
            <w:noProof/>
          </w:rPr>
          <w:t>流程及状态说明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_Toc442442402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45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03" w:history="1">
        <w:r w:rsidR="001B7ADC" w:rsidRPr="00662E00">
          <w:rPr>
            <w:rStyle w:val="a5"/>
            <w:noProof/>
          </w:rPr>
          <w:t xml:space="preserve">4.4 </w:t>
        </w:r>
        <w:r w:rsidR="001B7ADC" w:rsidRPr="00662E00">
          <w:rPr>
            <w:rStyle w:val="a5"/>
            <w:noProof/>
          </w:rPr>
          <w:t>特性说明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_Toc442442403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45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404" w:history="1">
        <w:r w:rsidR="001B7ADC" w:rsidRPr="00662E00">
          <w:rPr>
            <w:rStyle w:val="a5"/>
            <w:noProof/>
          </w:rPr>
          <w:t xml:space="preserve">4.4.1 </w:t>
        </w:r>
        <w:r w:rsidR="001B7ADC" w:rsidRPr="00662E00">
          <w:rPr>
            <w:rStyle w:val="a5"/>
            <w:noProof/>
          </w:rPr>
          <w:t>查看团列表和团员详情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_Toc442442404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45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405" w:history="1">
        <w:r w:rsidR="001B7ADC" w:rsidRPr="00662E00">
          <w:rPr>
            <w:rStyle w:val="a5"/>
            <w:noProof/>
          </w:rPr>
          <w:t xml:space="preserve">4.4.2 </w:t>
        </w:r>
        <w:r w:rsidR="001B7ADC" w:rsidRPr="00662E00">
          <w:rPr>
            <w:rStyle w:val="a5"/>
            <w:noProof/>
          </w:rPr>
          <w:t>编辑团信息和团员资料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_Toc442442405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48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406" w:history="1">
        <w:r w:rsidR="001B7ADC" w:rsidRPr="00662E00">
          <w:rPr>
            <w:rStyle w:val="a5"/>
            <w:rFonts w:cs="Arial"/>
            <w:noProof/>
          </w:rPr>
          <w:t>5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第五部分</w:t>
        </w:r>
        <w:r w:rsidR="001B7ADC" w:rsidRPr="00662E00">
          <w:rPr>
            <w:rStyle w:val="a5"/>
            <w:rFonts w:cs="Arial"/>
            <w:noProof/>
          </w:rPr>
          <w:t xml:space="preserve">  </w:t>
        </w:r>
        <w:r w:rsidR="001B7ADC" w:rsidRPr="00662E00">
          <w:rPr>
            <w:rStyle w:val="a5"/>
            <w:rFonts w:cs="Arial"/>
            <w:noProof/>
          </w:rPr>
          <w:t>导游和部门管理中心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_Toc442442406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54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07" w:history="1">
        <w:r w:rsidR="001B7ADC" w:rsidRPr="00662E00">
          <w:rPr>
            <w:rStyle w:val="a5"/>
            <w:noProof/>
          </w:rPr>
          <w:t xml:space="preserve">5.1 </w:t>
        </w:r>
        <w:r w:rsidR="001B7ADC" w:rsidRPr="00662E00">
          <w:rPr>
            <w:rStyle w:val="a5"/>
            <w:noProof/>
          </w:rPr>
          <w:t>产品概述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_Toc442442407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54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08" w:history="1">
        <w:r w:rsidR="001B7ADC" w:rsidRPr="00662E00">
          <w:rPr>
            <w:rStyle w:val="a5"/>
            <w:noProof/>
          </w:rPr>
          <w:t xml:space="preserve">5.2 </w:t>
        </w:r>
        <w:r w:rsidR="001B7ADC" w:rsidRPr="00662E00">
          <w:rPr>
            <w:rStyle w:val="a5"/>
            <w:noProof/>
          </w:rPr>
          <w:t>产品结构（功能摘要）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_Toc442442408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55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09" w:history="1">
        <w:r w:rsidR="001B7ADC" w:rsidRPr="00662E00">
          <w:rPr>
            <w:rStyle w:val="a5"/>
            <w:noProof/>
          </w:rPr>
          <w:t xml:space="preserve">5.3 </w:t>
        </w:r>
        <w:r w:rsidR="001B7ADC" w:rsidRPr="00662E00">
          <w:rPr>
            <w:rStyle w:val="a5"/>
            <w:noProof/>
          </w:rPr>
          <w:t>流程及状态说明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_Toc442442409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55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10" w:history="1">
        <w:r w:rsidR="001B7ADC" w:rsidRPr="00662E00">
          <w:rPr>
            <w:rStyle w:val="a5"/>
            <w:noProof/>
          </w:rPr>
          <w:t xml:space="preserve">5.4 </w:t>
        </w:r>
        <w:r w:rsidR="001B7ADC" w:rsidRPr="00662E00">
          <w:rPr>
            <w:rStyle w:val="a5"/>
            <w:noProof/>
          </w:rPr>
          <w:t>特性说明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_Toc442442410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56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411" w:history="1">
        <w:r w:rsidR="001B7ADC" w:rsidRPr="00662E00">
          <w:rPr>
            <w:rStyle w:val="a5"/>
            <w:noProof/>
          </w:rPr>
          <w:t xml:space="preserve">5.4.1 </w:t>
        </w:r>
        <w:r w:rsidR="001B7ADC" w:rsidRPr="00662E00">
          <w:rPr>
            <w:rStyle w:val="a5"/>
            <w:noProof/>
          </w:rPr>
          <w:t>导游列表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_Toc442442411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56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412" w:history="1">
        <w:r w:rsidR="001B7ADC" w:rsidRPr="00662E00">
          <w:rPr>
            <w:rStyle w:val="a5"/>
            <w:noProof/>
          </w:rPr>
          <w:t xml:space="preserve">5.4.2 </w:t>
        </w:r>
        <w:r w:rsidR="001B7ADC" w:rsidRPr="00662E00">
          <w:rPr>
            <w:rStyle w:val="a5"/>
            <w:noProof/>
          </w:rPr>
          <w:t>部门列表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_Toc442442412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61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413" w:history="1">
        <w:r w:rsidR="001B7ADC" w:rsidRPr="00662E00">
          <w:rPr>
            <w:rStyle w:val="a5"/>
            <w:rFonts w:cs="Arial"/>
            <w:noProof/>
          </w:rPr>
          <w:t>6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第六部分</w:t>
        </w:r>
        <w:r w:rsidR="001B7ADC" w:rsidRPr="00662E00">
          <w:rPr>
            <w:rStyle w:val="a5"/>
            <w:rFonts w:cs="Arial"/>
            <w:noProof/>
          </w:rPr>
          <w:t xml:space="preserve">  </w:t>
        </w:r>
        <w:r w:rsidR="001B7ADC" w:rsidRPr="00662E00">
          <w:rPr>
            <w:rStyle w:val="a5"/>
            <w:rFonts w:cs="Arial"/>
            <w:noProof/>
          </w:rPr>
          <w:t>个人中心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_Toc442442413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63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14" w:history="1">
        <w:r w:rsidR="001B7ADC" w:rsidRPr="00662E00">
          <w:rPr>
            <w:rStyle w:val="a5"/>
            <w:noProof/>
          </w:rPr>
          <w:t xml:space="preserve">6.1 </w:t>
        </w:r>
        <w:r w:rsidR="001B7ADC" w:rsidRPr="00662E00">
          <w:rPr>
            <w:rStyle w:val="a5"/>
            <w:noProof/>
          </w:rPr>
          <w:t>产品概述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_Toc442442414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63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15" w:history="1">
        <w:r w:rsidR="001B7ADC" w:rsidRPr="00662E00">
          <w:rPr>
            <w:rStyle w:val="a5"/>
            <w:noProof/>
          </w:rPr>
          <w:t xml:space="preserve">6.2 </w:t>
        </w:r>
        <w:r w:rsidR="001B7ADC" w:rsidRPr="00662E00">
          <w:rPr>
            <w:rStyle w:val="a5"/>
            <w:noProof/>
          </w:rPr>
          <w:t>产品结构（功能摘要）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_Toc442442415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64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16" w:history="1">
        <w:r w:rsidR="001B7ADC" w:rsidRPr="00662E00">
          <w:rPr>
            <w:rStyle w:val="a5"/>
            <w:noProof/>
          </w:rPr>
          <w:t xml:space="preserve">6.3 </w:t>
        </w:r>
        <w:r w:rsidR="001B7ADC" w:rsidRPr="00662E00">
          <w:rPr>
            <w:rStyle w:val="a5"/>
            <w:noProof/>
          </w:rPr>
          <w:t>流程及状态说明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_Toc442442416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65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17" w:history="1">
        <w:r w:rsidR="001B7ADC" w:rsidRPr="00662E00">
          <w:rPr>
            <w:rStyle w:val="a5"/>
            <w:noProof/>
          </w:rPr>
          <w:t xml:space="preserve">6.4 </w:t>
        </w:r>
        <w:r w:rsidR="001B7ADC" w:rsidRPr="00662E00">
          <w:rPr>
            <w:rStyle w:val="a5"/>
            <w:noProof/>
          </w:rPr>
          <w:t>特性说明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_Toc442442417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65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418" w:history="1">
        <w:r w:rsidR="001B7ADC" w:rsidRPr="00662E00">
          <w:rPr>
            <w:rStyle w:val="a5"/>
            <w:noProof/>
          </w:rPr>
          <w:t xml:space="preserve">6.4.1 </w:t>
        </w:r>
        <w:r w:rsidR="001B7ADC" w:rsidRPr="00662E00">
          <w:rPr>
            <w:rStyle w:val="a5"/>
            <w:noProof/>
          </w:rPr>
          <w:t>个人信息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_Toc442442418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65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419" w:history="1">
        <w:r w:rsidR="001B7ADC" w:rsidRPr="00662E00">
          <w:rPr>
            <w:rStyle w:val="a5"/>
            <w:noProof/>
          </w:rPr>
          <w:t xml:space="preserve">6.4.2 </w:t>
        </w:r>
        <w:r w:rsidR="001B7ADC" w:rsidRPr="00662E00">
          <w:rPr>
            <w:rStyle w:val="a5"/>
            <w:noProof/>
          </w:rPr>
          <w:t>修改密码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_Toc442442419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67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420" w:history="1">
        <w:r w:rsidR="001B7ADC" w:rsidRPr="00662E00">
          <w:rPr>
            <w:rStyle w:val="a5"/>
            <w:noProof/>
          </w:rPr>
          <w:t xml:space="preserve">6.4.3 </w:t>
        </w:r>
        <w:r w:rsidR="001B7ADC" w:rsidRPr="00662E00">
          <w:rPr>
            <w:rStyle w:val="a5"/>
            <w:noProof/>
          </w:rPr>
          <w:t>员工帐号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_Toc442442420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68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421" w:history="1">
        <w:r w:rsidR="001B7ADC" w:rsidRPr="00662E00">
          <w:rPr>
            <w:rStyle w:val="a5"/>
            <w:noProof/>
          </w:rPr>
          <w:t xml:space="preserve">6.4.4 </w:t>
        </w:r>
        <w:r w:rsidR="001B7ADC" w:rsidRPr="00662E00">
          <w:rPr>
            <w:rStyle w:val="a5"/>
            <w:noProof/>
          </w:rPr>
          <w:t>操作日志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_Toc442442421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72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422" w:history="1">
        <w:r w:rsidR="001B7ADC" w:rsidRPr="00662E00">
          <w:rPr>
            <w:rStyle w:val="a5"/>
            <w:rFonts w:cs="Arial"/>
            <w:noProof/>
          </w:rPr>
          <w:t>7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第七部分</w:t>
        </w:r>
        <w:r w:rsidR="001B7ADC" w:rsidRPr="00662E00">
          <w:rPr>
            <w:rStyle w:val="a5"/>
            <w:rFonts w:cs="Arial"/>
            <w:noProof/>
          </w:rPr>
          <w:t xml:space="preserve">  </w:t>
        </w:r>
        <w:r w:rsidR="001B7ADC" w:rsidRPr="00662E00">
          <w:rPr>
            <w:rStyle w:val="a5"/>
            <w:rFonts w:cs="Arial"/>
            <w:noProof/>
          </w:rPr>
          <w:t>消息中心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_Toc442442422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74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23" w:history="1">
        <w:r w:rsidR="001B7ADC" w:rsidRPr="00662E00">
          <w:rPr>
            <w:rStyle w:val="a5"/>
            <w:noProof/>
          </w:rPr>
          <w:t xml:space="preserve">7.1 </w:t>
        </w:r>
        <w:r w:rsidR="001B7ADC" w:rsidRPr="00662E00">
          <w:rPr>
            <w:rStyle w:val="a5"/>
            <w:noProof/>
          </w:rPr>
          <w:t>产品概述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_Toc442442423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74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24" w:history="1">
        <w:r w:rsidR="001B7ADC" w:rsidRPr="00662E00">
          <w:rPr>
            <w:rStyle w:val="a5"/>
            <w:noProof/>
          </w:rPr>
          <w:t xml:space="preserve">7.2 </w:t>
        </w:r>
        <w:r w:rsidR="001B7ADC" w:rsidRPr="00662E00">
          <w:rPr>
            <w:rStyle w:val="a5"/>
            <w:noProof/>
          </w:rPr>
          <w:t>产品结构（功能摘要）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_Toc442442424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74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25" w:history="1">
        <w:r w:rsidR="001B7ADC" w:rsidRPr="00662E00">
          <w:rPr>
            <w:rStyle w:val="a5"/>
            <w:noProof/>
          </w:rPr>
          <w:t xml:space="preserve">7.3 </w:t>
        </w:r>
        <w:r w:rsidR="001B7ADC" w:rsidRPr="00662E00">
          <w:rPr>
            <w:rStyle w:val="a5"/>
            <w:noProof/>
          </w:rPr>
          <w:t>流程及状态说明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_Toc442442425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75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26" w:history="1">
        <w:r w:rsidR="001B7ADC" w:rsidRPr="00662E00">
          <w:rPr>
            <w:rStyle w:val="a5"/>
            <w:noProof/>
          </w:rPr>
          <w:t xml:space="preserve">7.4 </w:t>
        </w:r>
        <w:r w:rsidR="001B7ADC" w:rsidRPr="00662E00">
          <w:rPr>
            <w:rStyle w:val="a5"/>
            <w:noProof/>
          </w:rPr>
          <w:t>特性说明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_Toc442442426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75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427" w:history="1">
        <w:r w:rsidR="001B7ADC" w:rsidRPr="00662E00">
          <w:rPr>
            <w:rStyle w:val="a5"/>
            <w:noProof/>
          </w:rPr>
          <w:t xml:space="preserve">7.4.1 </w:t>
        </w:r>
        <w:r w:rsidR="001B7ADC" w:rsidRPr="00662E00">
          <w:rPr>
            <w:rStyle w:val="a5"/>
            <w:noProof/>
          </w:rPr>
          <w:t>消息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_Toc442442427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75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10"/>
        <w:tabs>
          <w:tab w:val="left" w:pos="800"/>
          <w:tab w:val="right" w:leader="dot" w:pos="9350"/>
        </w:tabs>
        <w:spacing w:before="156" w:after="156"/>
        <w:rPr>
          <w:rFonts w:asciiTheme="minorHAnsi" w:eastAsiaTheme="minorEastAsia" w:hAnsiTheme="minorHAnsi" w:cstheme="minorBidi"/>
          <w:b w:val="0"/>
          <w:sz w:val="21"/>
          <w:szCs w:val="22"/>
        </w:rPr>
      </w:pPr>
      <w:hyperlink w:anchor="_Toc442442428" w:history="1">
        <w:r w:rsidR="001B7ADC" w:rsidRPr="00662E00">
          <w:rPr>
            <w:rStyle w:val="a5"/>
            <w:rFonts w:ascii="Arial" w:hAnsi="Arial" w:cs="Arial"/>
          </w:rPr>
          <w:t>五、</w:t>
        </w:r>
        <w:r w:rsidR="001B7ADC">
          <w:rPr>
            <w:rFonts w:asciiTheme="minorHAnsi" w:eastAsiaTheme="minorEastAsia" w:hAnsiTheme="minorHAnsi" w:cstheme="minorBidi"/>
            <w:b w:val="0"/>
            <w:sz w:val="21"/>
            <w:szCs w:val="22"/>
          </w:rPr>
          <w:tab/>
        </w:r>
        <w:r w:rsidR="001B7ADC" w:rsidRPr="00662E00">
          <w:rPr>
            <w:rStyle w:val="a5"/>
            <w:rFonts w:ascii="Arial" w:hAnsi="Arial" w:cs="Arial"/>
          </w:rPr>
          <w:t>其它产品需求</w:t>
        </w:r>
        <w:r w:rsidR="001B7ADC">
          <w:rPr>
            <w:webHidden/>
          </w:rPr>
          <w:tab/>
        </w:r>
        <w:r w:rsidR="001B7ADC">
          <w:rPr>
            <w:webHidden/>
          </w:rPr>
          <w:fldChar w:fldCharType="begin"/>
        </w:r>
        <w:r w:rsidR="001B7ADC">
          <w:rPr>
            <w:webHidden/>
          </w:rPr>
          <w:instrText xml:space="preserve"> PAGEREF _Toc442442428 \h </w:instrText>
        </w:r>
        <w:r w:rsidR="001B7ADC">
          <w:rPr>
            <w:webHidden/>
          </w:rPr>
        </w:r>
        <w:r w:rsidR="001B7ADC">
          <w:rPr>
            <w:webHidden/>
          </w:rPr>
          <w:fldChar w:fldCharType="separate"/>
        </w:r>
        <w:r w:rsidR="001B7ADC">
          <w:rPr>
            <w:webHidden/>
          </w:rPr>
          <w:t>77</w:t>
        </w:r>
        <w:r w:rsidR="001B7ADC">
          <w:rPr>
            <w:webHidden/>
          </w:rPr>
          <w:fldChar w:fldCharType="end"/>
        </w:r>
      </w:hyperlink>
    </w:p>
    <w:p w:rsidR="001B7ADC" w:rsidRDefault="000D6039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429" w:history="1">
        <w:r w:rsidR="001B7ADC" w:rsidRPr="00662E00">
          <w:rPr>
            <w:rStyle w:val="a5"/>
            <w:rFonts w:cs="Arial"/>
            <w:noProof/>
          </w:rPr>
          <w:t>1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性能需求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_Toc442442429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77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430" w:history="1">
        <w:r w:rsidR="001B7ADC" w:rsidRPr="00662E00">
          <w:rPr>
            <w:rStyle w:val="a5"/>
            <w:rFonts w:cs="Arial"/>
            <w:noProof/>
          </w:rPr>
          <w:t>2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监控需求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_Toc442442430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77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431" w:history="1">
        <w:r w:rsidR="001B7ADC" w:rsidRPr="00662E00">
          <w:rPr>
            <w:rStyle w:val="a5"/>
            <w:rFonts w:cs="Arial"/>
            <w:noProof/>
          </w:rPr>
          <w:t>3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兼容性需求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_Toc442442431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77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0D6039">
      <w:pPr>
        <w:pStyle w:val="10"/>
        <w:tabs>
          <w:tab w:val="left" w:pos="800"/>
          <w:tab w:val="right" w:leader="dot" w:pos="9350"/>
        </w:tabs>
        <w:spacing w:before="156" w:after="156"/>
        <w:rPr>
          <w:rFonts w:asciiTheme="minorHAnsi" w:eastAsiaTheme="minorEastAsia" w:hAnsiTheme="minorHAnsi" w:cstheme="minorBidi"/>
          <w:b w:val="0"/>
          <w:sz w:val="21"/>
          <w:szCs w:val="22"/>
        </w:rPr>
      </w:pPr>
      <w:hyperlink w:anchor="_Toc442442432" w:history="1">
        <w:r w:rsidR="001B7ADC" w:rsidRPr="00662E00">
          <w:rPr>
            <w:rStyle w:val="a5"/>
            <w:rFonts w:ascii="Arial" w:hAnsi="Arial" w:cs="Arial"/>
          </w:rPr>
          <w:t>六、</w:t>
        </w:r>
        <w:r w:rsidR="001B7ADC">
          <w:rPr>
            <w:rFonts w:asciiTheme="minorHAnsi" w:eastAsiaTheme="minorEastAsia" w:hAnsiTheme="minorHAnsi" w:cstheme="minorBidi"/>
            <w:b w:val="0"/>
            <w:sz w:val="21"/>
            <w:szCs w:val="22"/>
          </w:rPr>
          <w:tab/>
        </w:r>
        <w:r w:rsidR="001B7ADC" w:rsidRPr="00662E00">
          <w:rPr>
            <w:rStyle w:val="a5"/>
            <w:rFonts w:ascii="Arial" w:hAnsi="Arial" w:cs="Arial"/>
          </w:rPr>
          <w:t>相关文档</w:t>
        </w:r>
        <w:r w:rsidR="001B7ADC">
          <w:rPr>
            <w:webHidden/>
          </w:rPr>
          <w:tab/>
        </w:r>
        <w:r w:rsidR="001B7ADC">
          <w:rPr>
            <w:webHidden/>
          </w:rPr>
          <w:fldChar w:fldCharType="begin"/>
        </w:r>
        <w:r w:rsidR="001B7ADC">
          <w:rPr>
            <w:webHidden/>
          </w:rPr>
          <w:instrText xml:space="preserve"> PAGEREF _Toc442442432 \h </w:instrText>
        </w:r>
        <w:r w:rsidR="001B7ADC">
          <w:rPr>
            <w:webHidden/>
          </w:rPr>
        </w:r>
        <w:r w:rsidR="001B7ADC">
          <w:rPr>
            <w:webHidden/>
          </w:rPr>
          <w:fldChar w:fldCharType="separate"/>
        </w:r>
        <w:r w:rsidR="001B7ADC">
          <w:rPr>
            <w:webHidden/>
          </w:rPr>
          <w:t>78</w:t>
        </w:r>
        <w:r w:rsidR="001B7ADC">
          <w:rPr>
            <w:webHidden/>
          </w:rPr>
          <w:fldChar w:fldCharType="end"/>
        </w:r>
      </w:hyperlink>
    </w:p>
    <w:p w:rsidR="008E387B" w:rsidRDefault="008E387B" w:rsidP="00F718A4">
      <w:pPr>
        <w:pStyle w:val="10"/>
        <w:tabs>
          <w:tab w:val="left" w:pos="800"/>
          <w:tab w:val="right" w:leader="dot" w:pos="9350"/>
        </w:tabs>
        <w:spacing w:before="156" w:after="156"/>
        <w:rPr>
          <w:rFonts w:ascii="Arial" w:hAnsi="Arial" w:cs="Arial"/>
        </w:rPr>
      </w:pPr>
      <w:r w:rsidRPr="003247F2">
        <w:rPr>
          <w:rFonts w:ascii="Arial" w:hAnsi="Arial" w:cs="Arial"/>
        </w:rPr>
        <w:fldChar w:fldCharType="end"/>
      </w:r>
    </w:p>
    <w:p w:rsidR="00F667CA" w:rsidRDefault="00F667CA" w:rsidP="00F667CA"/>
    <w:p w:rsidR="00CE788B" w:rsidRDefault="00CE788B" w:rsidP="00F667CA"/>
    <w:p w:rsidR="00CE788B" w:rsidRDefault="00CE788B" w:rsidP="00F667CA"/>
    <w:p w:rsidR="00CE788B" w:rsidRDefault="00CE788B" w:rsidP="00F667CA"/>
    <w:p w:rsidR="00CE788B" w:rsidRPr="00F667CA" w:rsidRDefault="00CE788B" w:rsidP="00F667CA"/>
    <w:p w:rsidR="008E387B" w:rsidRPr="003247F2" w:rsidRDefault="007367D4" w:rsidP="00EB14F3">
      <w:pPr>
        <w:pStyle w:val="1"/>
        <w:rPr>
          <w:rFonts w:ascii="Arial" w:hAnsi="Arial" w:cs="Arial"/>
        </w:rPr>
      </w:pPr>
      <w:bookmarkStart w:id="30" w:name="_Toc442442359"/>
      <w:bookmarkEnd w:id="26"/>
      <w:bookmarkEnd w:id="27"/>
      <w:bookmarkEnd w:id="28"/>
      <w:bookmarkEnd w:id="29"/>
      <w:r w:rsidRPr="003247F2">
        <w:rPr>
          <w:rFonts w:ascii="Arial" w:hAnsi="Arial" w:cs="Arial"/>
        </w:rPr>
        <w:t>简介</w:t>
      </w:r>
      <w:bookmarkEnd w:id="30"/>
    </w:p>
    <w:p w:rsidR="008E387B" w:rsidRPr="005769A4" w:rsidRDefault="008E387B" w:rsidP="005769A4">
      <w:pPr>
        <w:pStyle w:val="2"/>
        <w:tabs>
          <w:tab w:val="clear" w:pos="0"/>
          <w:tab w:val="left" w:pos="540"/>
        </w:tabs>
        <w:rPr>
          <w:rFonts w:cs="Arial"/>
        </w:rPr>
      </w:pPr>
      <w:bookmarkStart w:id="31" w:name="_Toc442442360"/>
      <w:r w:rsidRPr="003247F2">
        <w:rPr>
          <w:rFonts w:cs="Arial"/>
        </w:rPr>
        <w:t>目的</w:t>
      </w:r>
      <w:bookmarkEnd w:id="31"/>
    </w:p>
    <w:p w:rsidR="00BF691F" w:rsidRPr="00BF691F" w:rsidRDefault="00BF691F" w:rsidP="00BF691F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000000" w:themeColor="text1"/>
        </w:rPr>
      </w:pPr>
      <w:r w:rsidRPr="00BF691F">
        <w:rPr>
          <w:rFonts w:ascii="Arial" w:hAnsi="Arial" w:cs="Arial" w:hint="eastAsia"/>
          <w:i w:val="0"/>
          <w:color w:val="000000" w:themeColor="text1"/>
        </w:rPr>
        <w:t>旅行社</w:t>
      </w:r>
      <w:r w:rsidRPr="00BF691F">
        <w:rPr>
          <w:rFonts w:ascii="Arial" w:hAnsi="Arial" w:cs="Arial" w:hint="eastAsia"/>
          <w:i w:val="0"/>
          <w:color w:val="000000" w:themeColor="text1"/>
        </w:rPr>
        <w:t>PC</w:t>
      </w:r>
      <w:r w:rsidRPr="00BF691F">
        <w:rPr>
          <w:rFonts w:ascii="Arial" w:hAnsi="Arial" w:cs="Arial" w:hint="eastAsia"/>
          <w:i w:val="0"/>
          <w:color w:val="000000" w:themeColor="text1"/>
        </w:rPr>
        <w:t>端重构版</w:t>
      </w:r>
      <w:r w:rsidRPr="00BF691F">
        <w:rPr>
          <w:rFonts w:ascii="Arial" w:hAnsi="Arial" w:cs="Arial"/>
          <w:i w:val="0"/>
          <w:color w:val="000000" w:themeColor="text1"/>
        </w:rPr>
        <w:t>是</w:t>
      </w:r>
      <w:r w:rsidRPr="00BF691F">
        <w:rPr>
          <w:rFonts w:ascii="Arial" w:hAnsi="Arial" w:cs="Arial" w:hint="eastAsia"/>
          <w:i w:val="0"/>
          <w:color w:val="000000" w:themeColor="text1"/>
        </w:rPr>
        <w:t>一款</w:t>
      </w:r>
      <w:r w:rsidRPr="00BF691F">
        <w:rPr>
          <w:rFonts w:ascii="Arial" w:hAnsi="Arial" w:cs="Arial"/>
          <w:i w:val="0"/>
          <w:color w:val="000000" w:themeColor="text1"/>
        </w:rPr>
        <w:t>给</w:t>
      </w:r>
      <w:r w:rsidRPr="00BF691F">
        <w:rPr>
          <w:rFonts w:ascii="Arial" w:hAnsi="Arial" w:cs="Arial" w:hint="eastAsia"/>
          <w:i w:val="0"/>
          <w:color w:val="000000" w:themeColor="text1"/>
        </w:rPr>
        <w:t>旅行社和</w:t>
      </w:r>
      <w:r w:rsidRPr="00BF691F">
        <w:rPr>
          <w:rFonts w:ascii="Arial" w:hAnsi="Arial" w:cs="Arial"/>
          <w:i w:val="0"/>
          <w:color w:val="000000" w:themeColor="text1"/>
        </w:rPr>
        <w:t>旅行社部门</w:t>
      </w:r>
      <w:r w:rsidRPr="00BF691F">
        <w:rPr>
          <w:rFonts w:ascii="Arial" w:hAnsi="Arial" w:cs="Arial" w:hint="eastAsia"/>
          <w:i w:val="0"/>
          <w:color w:val="000000" w:themeColor="text1"/>
        </w:rPr>
        <w:t>提供</w:t>
      </w:r>
      <w:r w:rsidRPr="00BF691F">
        <w:rPr>
          <w:rFonts w:ascii="Arial" w:hAnsi="Arial" w:cs="Arial"/>
          <w:i w:val="0"/>
          <w:color w:val="000000" w:themeColor="text1"/>
        </w:rPr>
        <w:t>进行</w:t>
      </w:r>
      <w:r w:rsidRPr="00BF691F">
        <w:rPr>
          <w:rFonts w:ascii="Arial" w:hAnsi="Arial" w:cs="Arial" w:hint="eastAsia"/>
          <w:i w:val="0"/>
          <w:color w:val="000000" w:themeColor="text1"/>
        </w:rPr>
        <w:t>旅游目的地</w:t>
      </w:r>
      <w:r w:rsidRPr="00BF691F">
        <w:rPr>
          <w:rFonts w:ascii="Arial" w:hAnsi="Arial" w:cs="Arial"/>
          <w:i w:val="0"/>
          <w:color w:val="000000" w:themeColor="text1"/>
        </w:rPr>
        <w:t>资源</w:t>
      </w:r>
      <w:r w:rsidRPr="00BF691F">
        <w:rPr>
          <w:rFonts w:ascii="Arial" w:hAnsi="Arial" w:cs="Arial" w:hint="eastAsia"/>
          <w:i w:val="0"/>
          <w:color w:val="000000" w:themeColor="text1"/>
        </w:rPr>
        <w:t>包括</w:t>
      </w:r>
      <w:r w:rsidRPr="00BF691F">
        <w:rPr>
          <w:rFonts w:ascii="Arial" w:hAnsi="Arial" w:cs="Arial"/>
          <w:i w:val="0"/>
          <w:color w:val="000000" w:themeColor="text1"/>
        </w:rPr>
        <w:t>景点门票、</w:t>
      </w:r>
      <w:r w:rsidRPr="00BF691F">
        <w:rPr>
          <w:rFonts w:ascii="Arial" w:hAnsi="Arial" w:cs="Arial" w:hint="eastAsia"/>
          <w:i w:val="0"/>
          <w:color w:val="000000" w:themeColor="text1"/>
        </w:rPr>
        <w:t>演艺门票、景区</w:t>
      </w:r>
      <w:r w:rsidRPr="00BF691F">
        <w:rPr>
          <w:rFonts w:ascii="Arial" w:hAnsi="Arial" w:cs="Arial"/>
          <w:i w:val="0"/>
          <w:color w:val="000000" w:themeColor="text1"/>
        </w:rPr>
        <w:t>客栈、当地特产等采购，</w:t>
      </w:r>
      <w:r w:rsidRPr="00BF691F">
        <w:rPr>
          <w:rFonts w:ascii="Arial" w:hAnsi="Arial" w:cs="Arial" w:hint="eastAsia"/>
          <w:i w:val="0"/>
          <w:color w:val="000000" w:themeColor="text1"/>
        </w:rPr>
        <w:t>游客</w:t>
      </w:r>
      <w:r w:rsidRPr="00BF691F">
        <w:rPr>
          <w:rFonts w:ascii="Arial" w:hAnsi="Arial" w:cs="Arial"/>
          <w:i w:val="0"/>
          <w:color w:val="000000" w:themeColor="text1"/>
        </w:rPr>
        <w:t>管理</w:t>
      </w:r>
      <w:r w:rsidRPr="00BF691F">
        <w:rPr>
          <w:rFonts w:ascii="Arial" w:hAnsi="Arial" w:cs="Arial" w:hint="eastAsia"/>
          <w:i w:val="0"/>
          <w:color w:val="000000" w:themeColor="text1"/>
        </w:rPr>
        <w:t>，</w:t>
      </w:r>
      <w:r w:rsidRPr="00BF691F">
        <w:rPr>
          <w:rFonts w:ascii="Arial" w:hAnsi="Arial" w:cs="Arial"/>
          <w:i w:val="0"/>
          <w:color w:val="000000" w:themeColor="text1"/>
        </w:rPr>
        <w:t>报表对账</w:t>
      </w:r>
      <w:r w:rsidRPr="00BF691F">
        <w:rPr>
          <w:rFonts w:ascii="Arial" w:hAnsi="Arial" w:cs="Arial" w:hint="eastAsia"/>
          <w:i w:val="0"/>
          <w:color w:val="000000" w:themeColor="text1"/>
        </w:rPr>
        <w:t>等</w:t>
      </w:r>
      <w:r w:rsidRPr="00BF691F">
        <w:rPr>
          <w:rFonts w:ascii="Arial" w:hAnsi="Arial" w:cs="Arial"/>
          <w:i w:val="0"/>
          <w:color w:val="000000" w:themeColor="text1"/>
        </w:rPr>
        <w:t>功能</w:t>
      </w:r>
      <w:r w:rsidRPr="00BF691F">
        <w:rPr>
          <w:rFonts w:ascii="Arial" w:hAnsi="Arial" w:cs="Arial" w:hint="eastAsia"/>
          <w:i w:val="0"/>
          <w:color w:val="000000" w:themeColor="text1"/>
        </w:rPr>
        <w:t>，以</w:t>
      </w:r>
      <w:r w:rsidRPr="00BF691F">
        <w:rPr>
          <w:rFonts w:ascii="Arial" w:hAnsi="Arial" w:cs="Arial"/>
          <w:i w:val="0"/>
          <w:color w:val="000000" w:themeColor="text1"/>
        </w:rPr>
        <w:t>提高其</w:t>
      </w:r>
      <w:r w:rsidRPr="00BF691F">
        <w:rPr>
          <w:rFonts w:ascii="Arial" w:hAnsi="Arial" w:cs="Arial" w:hint="eastAsia"/>
          <w:i w:val="0"/>
          <w:color w:val="000000" w:themeColor="text1"/>
        </w:rPr>
        <w:t>资源分配、团员</w:t>
      </w:r>
      <w:r w:rsidRPr="00BF691F">
        <w:rPr>
          <w:rFonts w:ascii="Arial" w:hAnsi="Arial" w:cs="Arial"/>
          <w:i w:val="0"/>
          <w:color w:val="000000" w:themeColor="text1"/>
        </w:rPr>
        <w:t>管理、报对账效率的</w:t>
      </w:r>
      <w:r w:rsidRPr="00BF691F">
        <w:rPr>
          <w:rFonts w:ascii="Arial" w:hAnsi="Arial" w:cs="Arial" w:hint="eastAsia"/>
          <w:i w:val="0"/>
          <w:color w:val="000000" w:themeColor="text1"/>
        </w:rPr>
        <w:t>客户端。提高资源分配、团员管理、报对账效率。平台对客户端得到数据进行分析，以便优化客户端用户体验、用户功能，以及调整旅游目的资源运营方案。</w:t>
      </w:r>
    </w:p>
    <w:p w:rsidR="008E387B" w:rsidRPr="003247F2" w:rsidRDefault="008E387B" w:rsidP="00781C52">
      <w:pPr>
        <w:pStyle w:val="2"/>
        <w:tabs>
          <w:tab w:val="clear" w:pos="0"/>
          <w:tab w:val="left" w:pos="540"/>
        </w:tabs>
        <w:rPr>
          <w:rFonts w:cs="Arial"/>
        </w:rPr>
      </w:pPr>
      <w:bookmarkStart w:id="32" w:name="_Toc442442361"/>
      <w:r w:rsidRPr="003247F2">
        <w:rPr>
          <w:rFonts w:cs="Arial"/>
        </w:rPr>
        <w:t>范围</w:t>
      </w:r>
      <w:bookmarkEnd w:id="32"/>
    </w:p>
    <w:p w:rsidR="00BF691F" w:rsidRPr="00BF691F" w:rsidRDefault="00BF691F" w:rsidP="00BF691F">
      <w:pPr>
        <w:rPr>
          <w:b/>
          <w:bCs/>
          <w:kern w:val="44"/>
          <w:sz w:val="32"/>
          <w:szCs w:val="44"/>
        </w:rPr>
      </w:pPr>
      <w:r w:rsidRPr="00BF691F">
        <w:rPr>
          <w:rFonts w:hint="eastAsia"/>
        </w:rPr>
        <w:t>包括与票之家大平台做数据对接，资源采购、游客管理、资金管理、账目报表</w:t>
      </w:r>
    </w:p>
    <w:p w:rsidR="00D442CD" w:rsidRPr="003247F2" w:rsidRDefault="00D442CD" w:rsidP="00BF691F">
      <w:pPr>
        <w:pStyle w:val="1"/>
        <w:rPr>
          <w:rFonts w:ascii="Arial" w:hAnsi="Arial" w:cs="Arial"/>
        </w:rPr>
      </w:pPr>
      <w:bookmarkStart w:id="33" w:name="_Toc442442362"/>
      <w:r w:rsidRPr="003247F2">
        <w:rPr>
          <w:rFonts w:ascii="Arial" w:hAnsi="Arial" w:cs="Arial"/>
        </w:rPr>
        <w:t>用户角色描述</w:t>
      </w:r>
      <w:bookmarkEnd w:id="33"/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560"/>
      </w:tblGrid>
      <w:tr w:rsidR="009B76F2" w:rsidRPr="003247F2">
        <w:tc>
          <w:tcPr>
            <w:tcW w:w="2088" w:type="dxa"/>
            <w:shd w:val="clear" w:color="auto" w:fill="C0C0C0"/>
          </w:tcPr>
          <w:p w:rsidR="009B76F2" w:rsidRPr="003247F2" w:rsidRDefault="009B76F2" w:rsidP="006D55D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用户角色</w:t>
            </w:r>
          </w:p>
        </w:tc>
        <w:tc>
          <w:tcPr>
            <w:tcW w:w="7560" w:type="dxa"/>
            <w:shd w:val="clear" w:color="auto" w:fill="C0C0C0"/>
          </w:tcPr>
          <w:p w:rsidR="009B76F2" w:rsidRPr="003247F2" w:rsidRDefault="009B76F2" w:rsidP="006D55D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用户描述</w:t>
            </w:r>
          </w:p>
        </w:tc>
      </w:tr>
      <w:tr w:rsidR="00BF691F" w:rsidRPr="003247F2">
        <w:tc>
          <w:tcPr>
            <w:tcW w:w="2088" w:type="dxa"/>
            <w:shd w:val="clear" w:color="auto" w:fill="auto"/>
            <w:vAlign w:val="center"/>
          </w:tcPr>
          <w:p w:rsidR="00BF691F" w:rsidRPr="00BF691F" w:rsidRDefault="00BF691F" w:rsidP="00BF691F">
            <w:pPr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</w:pP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旅行社</w:t>
            </w:r>
          </w:p>
        </w:tc>
        <w:tc>
          <w:tcPr>
            <w:tcW w:w="7560" w:type="dxa"/>
          </w:tcPr>
          <w:p w:rsidR="00BF691F" w:rsidRPr="00BF691F" w:rsidRDefault="00BF691F" w:rsidP="00BF691F">
            <w:pPr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</w:pP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指拥有</w:t>
            </w:r>
            <w:r w:rsidRPr="00BF691F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>旅行社</w:t>
            </w: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所有</w:t>
            </w:r>
            <w:r w:rsidRPr="00BF691F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>资质的</w:t>
            </w: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机构</w:t>
            </w:r>
            <w:r w:rsidRPr="00BF691F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 xml:space="preserve"> </w:t>
            </w:r>
          </w:p>
        </w:tc>
      </w:tr>
      <w:tr w:rsidR="00BF691F" w:rsidRPr="003247F2">
        <w:tc>
          <w:tcPr>
            <w:tcW w:w="2088" w:type="dxa"/>
            <w:shd w:val="clear" w:color="auto" w:fill="auto"/>
          </w:tcPr>
          <w:p w:rsidR="00BF691F" w:rsidRPr="00BF691F" w:rsidRDefault="00BF691F" w:rsidP="00BF691F">
            <w:pPr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</w:pP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部门</w:t>
            </w:r>
          </w:p>
        </w:tc>
        <w:tc>
          <w:tcPr>
            <w:tcW w:w="7560" w:type="dxa"/>
          </w:tcPr>
          <w:p w:rsidR="00BF691F" w:rsidRPr="00BF691F" w:rsidRDefault="00BF691F" w:rsidP="00BF691F">
            <w:pPr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</w:pP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指</w:t>
            </w:r>
            <w:r w:rsidRPr="00BF691F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>可</w:t>
            </w: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行使</w:t>
            </w:r>
            <w:r w:rsidRPr="00BF691F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>旅行社所有</w:t>
            </w: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权利</w:t>
            </w:r>
            <w:r w:rsidRPr="00BF691F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>，但没有旅行社资质的</w:t>
            </w: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机构</w:t>
            </w:r>
            <w:r w:rsidRPr="00BF691F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>，这些机构如果想行使旅行社的权利，必须挂靠旅行社</w:t>
            </w:r>
          </w:p>
        </w:tc>
      </w:tr>
      <w:tr w:rsidR="00BF691F" w:rsidRPr="003247F2">
        <w:tc>
          <w:tcPr>
            <w:tcW w:w="2088" w:type="dxa"/>
          </w:tcPr>
          <w:p w:rsidR="00BF691F" w:rsidRPr="00BF691F" w:rsidRDefault="00BF691F" w:rsidP="00BF691F">
            <w:pPr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</w:pP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导游</w:t>
            </w:r>
          </w:p>
        </w:tc>
        <w:tc>
          <w:tcPr>
            <w:tcW w:w="7560" w:type="dxa"/>
          </w:tcPr>
          <w:p w:rsidR="00BF691F" w:rsidRPr="00BF691F" w:rsidRDefault="00BF691F" w:rsidP="00BF691F">
            <w:pPr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</w:pP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负责</w:t>
            </w:r>
            <w:r w:rsidRPr="00BF691F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>具体执行带团任务的</w:t>
            </w: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角色</w:t>
            </w:r>
            <w:r w:rsidRPr="00BF691F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>，需要挂靠旅行社或部门</w:t>
            </w:r>
          </w:p>
        </w:tc>
      </w:tr>
    </w:tbl>
    <w:p w:rsidR="007C4B81" w:rsidRPr="007C4B81" w:rsidRDefault="008E387B" w:rsidP="007C4B81">
      <w:pPr>
        <w:pStyle w:val="1"/>
        <w:rPr>
          <w:rFonts w:ascii="Arial" w:hAnsi="Arial" w:cs="Arial"/>
        </w:rPr>
      </w:pPr>
      <w:bookmarkStart w:id="34" w:name="_Toc442442363"/>
      <w:r w:rsidRPr="003247F2">
        <w:rPr>
          <w:rFonts w:ascii="Arial" w:hAnsi="Arial" w:cs="Arial"/>
        </w:rPr>
        <w:t>产品概述</w:t>
      </w:r>
      <w:bookmarkEnd w:id="34"/>
    </w:p>
    <w:p w:rsidR="008030FB" w:rsidRPr="003247F2" w:rsidRDefault="008030FB" w:rsidP="00781C52">
      <w:pPr>
        <w:pStyle w:val="2"/>
        <w:tabs>
          <w:tab w:val="clear" w:pos="0"/>
          <w:tab w:val="left" w:pos="540"/>
        </w:tabs>
        <w:rPr>
          <w:rFonts w:cs="Arial"/>
        </w:rPr>
      </w:pPr>
      <w:bookmarkStart w:id="35" w:name="_Toc256980046"/>
      <w:bookmarkStart w:id="36" w:name="_Toc442442364"/>
      <w:r w:rsidRPr="003247F2">
        <w:rPr>
          <w:rFonts w:cs="Arial"/>
        </w:rPr>
        <w:t>目标</w:t>
      </w:r>
      <w:bookmarkEnd w:id="35"/>
      <w:bookmarkEnd w:id="36"/>
    </w:p>
    <w:p w:rsidR="008030FB" w:rsidRPr="00C45B14" w:rsidRDefault="00721EC6" w:rsidP="00283ED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000000" w:themeColor="text1"/>
        </w:rPr>
      </w:pPr>
      <w:r w:rsidRPr="00C45B14">
        <w:rPr>
          <w:rFonts w:ascii="Arial" w:hAnsi="Arial" w:cs="Arial" w:hint="eastAsia"/>
          <w:i w:val="0"/>
          <w:color w:val="000000" w:themeColor="text1"/>
        </w:rPr>
        <w:t>完整</w:t>
      </w:r>
      <w:r w:rsidRPr="00C45B14">
        <w:rPr>
          <w:rFonts w:ascii="Arial" w:hAnsi="Arial" w:cs="Arial"/>
          <w:i w:val="0"/>
          <w:color w:val="000000" w:themeColor="text1"/>
        </w:rPr>
        <w:t>阐述</w:t>
      </w:r>
      <w:r w:rsidR="00BF691F">
        <w:rPr>
          <w:rFonts w:ascii="Arial" w:hAnsi="Arial" w:cs="Arial" w:hint="eastAsia"/>
          <w:i w:val="0"/>
          <w:color w:val="000000" w:themeColor="text1"/>
        </w:rPr>
        <w:t>分销端</w:t>
      </w:r>
      <w:r w:rsidRPr="00C45B14">
        <w:rPr>
          <w:rFonts w:ascii="Arial" w:hAnsi="Arial" w:cs="Arial"/>
          <w:i w:val="0"/>
          <w:color w:val="000000" w:themeColor="text1"/>
        </w:rPr>
        <w:t>的整体业务流程</w:t>
      </w:r>
      <w:r w:rsidRPr="00C45B14">
        <w:rPr>
          <w:rFonts w:ascii="Arial" w:hAnsi="Arial" w:cs="Arial" w:hint="eastAsia"/>
          <w:i w:val="0"/>
          <w:color w:val="000000" w:themeColor="text1"/>
        </w:rPr>
        <w:t>以及</w:t>
      </w:r>
      <w:r w:rsidRPr="00C45B14">
        <w:rPr>
          <w:rFonts w:ascii="Arial" w:hAnsi="Arial" w:cs="Arial"/>
          <w:i w:val="0"/>
          <w:color w:val="000000" w:themeColor="text1"/>
        </w:rPr>
        <w:t>功能需求</w:t>
      </w:r>
    </w:p>
    <w:p w:rsidR="000D3B6F" w:rsidRPr="003247F2" w:rsidRDefault="000D3B6F" w:rsidP="00781C52">
      <w:pPr>
        <w:pStyle w:val="2"/>
        <w:tabs>
          <w:tab w:val="clear" w:pos="0"/>
          <w:tab w:val="left" w:pos="540"/>
        </w:tabs>
        <w:rPr>
          <w:rFonts w:cs="Arial"/>
        </w:rPr>
      </w:pPr>
      <w:bookmarkStart w:id="37" w:name="_Toc442442365"/>
      <w:r w:rsidRPr="003247F2">
        <w:rPr>
          <w:rFonts w:cs="Arial"/>
        </w:rPr>
        <w:t>总体流程</w:t>
      </w:r>
      <w:bookmarkEnd w:id="37"/>
    </w:p>
    <w:p w:rsidR="000D3B6F" w:rsidRPr="003247F2" w:rsidRDefault="005049BA" w:rsidP="00283ED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</w:rPr>
      </w:pPr>
      <w:r>
        <w:object w:dxaOrig="3780" w:dyaOrig="78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9.75pt;height:393pt" o:ole="">
            <v:imagedata r:id="rId8" o:title=""/>
          </v:shape>
          <o:OLEObject Type="Embed" ProgID="Visio.Drawing.15" ShapeID="_x0000_i1025" DrawAspect="Content" ObjectID="_1519464853" r:id="rId9"/>
        </w:object>
      </w:r>
    </w:p>
    <w:p w:rsidR="00FA181F" w:rsidRPr="00BC3CE3" w:rsidRDefault="008E387B" w:rsidP="00BC3CE3">
      <w:pPr>
        <w:pStyle w:val="2"/>
        <w:tabs>
          <w:tab w:val="clear" w:pos="0"/>
          <w:tab w:val="left" w:pos="540"/>
        </w:tabs>
        <w:rPr>
          <w:rFonts w:cs="Arial"/>
        </w:rPr>
      </w:pPr>
      <w:bookmarkStart w:id="38" w:name="_Toc442442366"/>
      <w:r w:rsidRPr="003247F2">
        <w:rPr>
          <w:rFonts w:cs="Arial"/>
        </w:rPr>
        <w:t>功能摘要</w:t>
      </w:r>
      <w:bookmarkEnd w:id="38"/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71"/>
        <w:gridCol w:w="1843"/>
        <w:gridCol w:w="5670"/>
        <w:gridCol w:w="864"/>
      </w:tblGrid>
      <w:tr w:rsidR="0006375D" w:rsidRPr="003247F2" w:rsidTr="006C5A08">
        <w:tc>
          <w:tcPr>
            <w:tcW w:w="1271" w:type="dxa"/>
            <w:shd w:val="clear" w:color="auto" w:fill="C0C0C0"/>
          </w:tcPr>
          <w:p w:rsidR="0006375D" w:rsidRPr="003247F2" w:rsidRDefault="0006375D" w:rsidP="0006375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功能模块</w:t>
            </w:r>
          </w:p>
        </w:tc>
        <w:tc>
          <w:tcPr>
            <w:tcW w:w="1843" w:type="dxa"/>
            <w:shd w:val="clear" w:color="auto" w:fill="C0C0C0"/>
          </w:tcPr>
          <w:p w:rsidR="0006375D" w:rsidRPr="003247F2" w:rsidRDefault="0006375D" w:rsidP="0006375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主要功能点</w:t>
            </w:r>
          </w:p>
        </w:tc>
        <w:tc>
          <w:tcPr>
            <w:tcW w:w="5670" w:type="dxa"/>
            <w:shd w:val="clear" w:color="auto" w:fill="C0C0C0"/>
          </w:tcPr>
          <w:p w:rsidR="0006375D" w:rsidRPr="003247F2" w:rsidRDefault="0006375D" w:rsidP="0006375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功能描述</w:t>
            </w:r>
          </w:p>
        </w:tc>
        <w:tc>
          <w:tcPr>
            <w:tcW w:w="864" w:type="dxa"/>
            <w:shd w:val="clear" w:color="auto" w:fill="C0C0C0"/>
          </w:tcPr>
          <w:p w:rsidR="0006375D" w:rsidRPr="003247F2" w:rsidRDefault="0006375D" w:rsidP="0006375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优先级</w:t>
            </w:r>
          </w:p>
        </w:tc>
      </w:tr>
      <w:tr w:rsidR="003425C6" w:rsidRPr="003247F2" w:rsidTr="006C5A08">
        <w:tc>
          <w:tcPr>
            <w:tcW w:w="1271" w:type="dxa"/>
            <w:vMerge w:val="restart"/>
            <w:vAlign w:val="center"/>
          </w:tcPr>
          <w:p w:rsidR="003425C6" w:rsidRPr="00C45B14" w:rsidRDefault="003425C6" w:rsidP="006C5A0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采购中心</w:t>
            </w: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景区列表</w:t>
            </w:r>
          </w:p>
        </w:tc>
        <w:tc>
          <w:tcPr>
            <w:tcW w:w="5670" w:type="dxa"/>
          </w:tcPr>
          <w:p w:rsidR="003425C6" w:rsidRPr="00C45B14" w:rsidRDefault="00BC3CE3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门票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采购的景区选择页面，可以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按照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省份进行筛选，可以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根据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关键字进行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搜索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</w:tcPr>
          <w:p w:rsidR="003425C6" w:rsidRPr="00C45B14" w:rsidRDefault="003425C6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展示景区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详情</w:t>
            </w:r>
          </w:p>
        </w:tc>
        <w:tc>
          <w:tcPr>
            <w:tcW w:w="5670" w:type="dxa"/>
          </w:tcPr>
          <w:p w:rsidR="003425C6" w:rsidRPr="00C45B14" w:rsidRDefault="00BC3CE3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可以查看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景区的具体信息，包括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描述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地图</w:t>
            </w:r>
          </w:p>
        </w:tc>
        <w:tc>
          <w:tcPr>
            <w:tcW w:w="864" w:type="dxa"/>
          </w:tcPr>
          <w:p w:rsidR="003425C6" w:rsidRPr="00C45B14" w:rsidRDefault="003425C6" w:rsidP="00BC3CE3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</w:tcPr>
          <w:p w:rsidR="003425C6" w:rsidRPr="00C45B14" w:rsidRDefault="003425C6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展示票详情</w:t>
            </w:r>
          </w:p>
        </w:tc>
        <w:tc>
          <w:tcPr>
            <w:tcW w:w="5670" w:type="dxa"/>
          </w:tcPr>
          <w:p w:rsidR="003425C6" w:rsidRPr="00C45B14" w:rsidRDefault="00BC3CE3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其中一个景区所包含的景区门票情况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包括景区门票、演艺票、组合门票、积分票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</w:tcPr>
          <w:p w:rsidR="003425C6" w:rsidRPr="00C45B14" w:rsidRDefault="003425C6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下单</w:t>
            </w:r>
          </w:p>
        </w:tc>
        <w:tc>
          <w:tcPr>
            <w:tcW w:w="5670" w:type="dxa"/>
          </w:tcPr>
          <w:p w:rsidR="003425C6" w:rsidRPr="00C45B14" w:rsidRDefault="00BC3CE3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可对欲购买票种进行下单购买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</w:tcPr>
          <w:p w:rsidR="003425C6" w:rsidRPr="00C45B14" w:rsidRDefault="003425C6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编辑游客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信息</w:t>
            </w:r>
          </w:p>
        </w:tc>
        <w:tc>
          <w:tcPr>
            <w:tcW w:w="5670" w:type="dxa"/>
          </w:tcPr>
          <w:p w:rsidR="003425C6" w:rsidRPr="00C45B14" w:rsidRDefault="00BC3CE3" w:rsidP="00EB1DE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对购买票种下的游客信息进行编辑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</w:tcPr>
          <w:p w:rsidR="003425C6" w:rsidRPr="00C45B14" w:rsidRDefault="003425C6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</w:t>
            </w:r>
          </w:p>
        </w:tc>
        <w:tc>
          <w:tcPr>
            <w:tcW w:w="5670" w:type="dxa"/>
          </w:tcPr>
          <w:p w:rsidR="003425C6" w:rsidRPr="00C45B14" w:rsidRDefault="00BC3CE3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选择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适合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的支付方式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对所下订单进行支付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</w:tcPr>
          <w:p w:rsidR="003425C6" w:rsidRPr="00C45B14" w:rsidRDefault="003425C6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在线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选择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演艺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座位</w:t>
            </w:r>
          </w:p>
        </w:tc>
        <w:tc>
          <w:tcPr>
            <w:tcW w:w="5670" w:type="dxa"/>
          </w:tcPr>
          <w:p w:rsidR="003425C6" w:rsidRPr="00C45B14" w:rsidRDefault="00BC3CE3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在选择演艺票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时，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可以自行选择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任何一个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场次的座位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BD7320" w:rsidRPr="003247F2" w:rsidTr="00FB1700">
        <w:tc>
          <w:tcPr>
            <w:tcW w:w="1271" w:type="dxa"/>
            <w:vMerge w:val="restart"/>
            <w:vAlign w:val="center"/>
          </w:tcPr>
          <w:p w:rsidR="00BD7320" w:rsidRPr="00C45B14" w:rsidRDefault="00BD7320" w:rsidP="00FB1700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订单中心</w:t>
            </w:r>
          </w:p>
        </w:tc>
        <w:tc>
          <w:tcPr>
            <w:tcW w:w="1843" w:type="dxa"/>
          </w:tcPr>
          <w:p w:rsidR="00BD7320" w:rsidRPr="00C45B14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线上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订单列表</w:t>
            </w:r>
          </w:p>
        </w:tc>
        <w:tc>
          <w:tcPr>
            <w:tcW w:w="5670" w:type="dxa"/>
          </w:tcPr>
          <w:p w:rsidR="00BD7320" w:rsidRPr="00C45B14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展示和该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旅行社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相关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的，在平台上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所下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的订单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；包括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导游、部门、旅行社自己下的订单</w:t>
            </w:r>
          </w:p>
        </w:tc>
        <w:tc>
          <w:tcPr>
            <w:tcW w:w="864" w:type="dxa"/>
          </w:tcPr>
          <w:p w:rsidR="00BD7320" w:rsidRPr="00C45B14" w:rsidRDefault="00BD732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BD7320" w:rsidRPr="003247F2" w:rsidTr="006C5A08">
        <w:tc>
          <w:tcPr>
            <w:tcW w:w="1271" w:type="dxa"/>
            <w:vMerge/>
          </w:tcPr>
          <w:p w:rsidR="00BD7320" w:rsidRPr="00C45B14" w:rsidRDefault="00BD7320" w:rsidP="006C5A0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BD7320" w:rsidRPr="00C45B14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展示线上订单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详情</w:t>
            </w:r>
          </w:p>
        </w:tc>
        <w:tc>
          <w:tcPr>
            <w:tcW w:w="5670" w:type="dxa"/>
          </w:tcPr>
          <w:p w:rsidR="00BD7320" w:rsidRPr="00C45B14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查看每一条线上订单的订单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详情</w:t>
            </w:r>
          </w:p>
        </w:tc>
        <w:tc>
          <w:tcPr>
            <w:tcW w:w="864" w:type="dxa"/>
          </w:tcPr>
          <w:p w:rsidR="00BD7320" w:rsidRPr="00C45B14" w:rsidRDefault="00BD732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BD7320" w:rsidRPr="003247F2" w:rsidTr="006C5A08">
        <w:tc>
          <w:tcPr>
            <w:tcW w:w="1271" w:type="dxa"/>
            <w:vMerge/>
            <w:vAlign w:val="center"/>
          </w:tcPr>
          <w:p w:rsidR="00BD7320" w:rsidRPr="00C45B14" w:rsidRDefault="00BD7320" w:rsidP="006C5A0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BD7320" w:rsidRPr="00C45B14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线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下订单列表</w:t>
            </w:r>
          </w:p>
        </w:tc>
        <w:tc>
          <w:tcPr>
            <w:tcW w:w="5670" w:type="dxa"/>
          </w:tcPr>
          <w:p w:rsidR="00BD7320" w:rsidRPr="00C45B14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旅行社有关的所有线下订单数据</w:t>
            </w:r>
          </w:p>
        </w:tc>
        <w:tc>
          <w:tcPr>
            <w:tcW w:w="864" w:type="dxa"/>
          </w:tcPr>
          <w:p w:rsidR="00BD7320" w:rsidRPr="00C45B14" w:rsidRDefault="00BD732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BD7320" w:rsidRPr="003247F2" w:rsidTr="006C5A08">
        <w:tc>
          <w:tcPr>
            <w:tcW w:w="1271" w:type="dxa"/>
            <w:vMerge/>
          </w:tcPr>
          <w:p w:rsidR="00BD7320" w:rsidRPr="00C45B14" w:rsidRDefault="00BD7320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BD7320" w:rsidRPr="00C45B14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展示线下订单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详情</w:t>
            </w:r>
          </w:p>
        </w:tc>
        <w:tc>
          <w:tcPr>
            <w:tcW w:w="5670" w:type="dxa"/>
          </w:tcPr>
          <w:p w:rsidR="00BD7320" w:rsidRPr="00C45B14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展示旅行社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线下订单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订单详情</w:t>
            </w:r>
          </w:p>
        </w:tc>
        <w:tc>
          <w:tcPr>
            <w:tcW w:w="864" w:type="dxa"/>
          </w:tcPr>
          <w:p w:rsidR="00BD7320" w:rsidRPr="00C45B14" w:rsidRDefault="00BD732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BD7320" w:rsidRPr="003247F2" w:rsidTr="006C5A08">
        <w:tc>
          <w:tcPr>
            <w:tcW w:w="1271" w:type="dxa"/>
            <w:vMerge/>
          </w:tcPr>
          <w:p w:rsidR="00BD7320" w:rsidRPr="00C45B14" w:rsidRDefault="00BD7320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BD7320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游客信息</w:t>
            </w:r>
          </w:p>
        </w:tc>
        <w:tc>
          <w:tcPr>
            <w:tcW w:w="5670" w:type="dxa"/>
          </w:tcPr>
          <w:p w:rsidR="00BD7320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用户可在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未支付、未检票、部分检票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未退票状态下的订单中，修改游客的信息</w:t>
            </w:r>
          </w:p>
        </w:tc>
        <w:tc>
          <w:tcPr>
            <w:tcW w:w="864" w:type="dxa"/>
          </w:tcPr>
          <w:p w:rsidR="00BD7320" w:rsidRPr="00FB1700" w:rsidRDefault="00BD732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BD7320" w:rsidRPr="003247F2" w:rsidTr="006C5A08">
        <w:tc>
          <w:tcPr>
            <w:tcW w:w="1271" w:type="dxa"/>
            <w:vMerge/>
          </w:tcPr>
          <w:p w:rsidR="00BD7320" w:rsidRPr="00C45B14" w:rsidRDefault="00BD7320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BD7320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退票</w:t>
            </w:r>
          </w:p>
        </w:tc>
        <w:tc>
          <w:tcPr>
            <w:tcW w:w="5670" w:type="dxa"/>
          </w:tcPr>
          <w:p w:rsidR="00BD7320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用户可对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未检票、未退票的游客进行退票处理</w:t>
            </w:r>
          </w:p>
        </w:tc>
        <w:tc>
          <w:tcPr>
            <w:tcW w:w="864" w:type="dxa"/>
          </w:tcPr>
          <w:p w:rsidR="00BD7320" w:rsidRPr="00BE7A24" w:rsidRDefault="00BD732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B1700" w:rsidRPr="003247F2" w:rsidTr="00FB1700">
        <w:tc>
          <w:tcPr>
            <w:tcW w:w="1271" w:type="dxa"/>
            <w:vMerge w:val="restart"/>
            <w:vAlign w:val="center"/>
          </w:tcPr>
          <w:p w:rsidR="00FB1700" w:rsidRPr="00C45B14" w:rsidRDefault="00FB1700" w:rsidP="00FB1700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财务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中心</w:t>
            </w:r>
          </w:p>
        </w:tc>
        <w:tc>
          <w:tcPr>
            <w:tcW w:w="1843" w:type="dxa"/>
          </w:tcPr>
          <w:p w:rsidR="00FB1700" w:rsidRPr="00C45B14" w:rsidRDefault="00FB170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展示钱包余额</w:t>
            </w:r>
          </w:p>
        </w:tc>
        <w:tc>
          <w:tcPr>
            <w:tcW w:w="5670" w:type="dxa"/>
          </w:tcPr>
          <w:p w:rsidR="00FB1700" w:rsidRPr="00C45B14" w:rsidRDefault="00FB170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展示旅行社的现金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、金币、积分的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余额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数</w:t>
            </w:r>
          </w:p>
        </w:tc>
        <w:tc>
          <w:tcPr>
            <w:tcW w:w="864" w:type="dxa"/>
          </w:tcPr>
          <w:p w:rsidR="00FB1700" w:rsidRPr="00C45B14" w:rsidRDefault="00FB170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B1700" w:rsidRPr="003247F2" w:rsidTr="003425C6">
        <w:tc>
          <w:tcPr>
            <w:tcW w:w="1271" w:type="dxa"/>
            <w:vMerge/>
            <w:vAlign w:val="center"/>
          </w:tcPr>
          <w:p w:rsidR="00FB1700" w:rsidRPr="00C45B14" w:rsidRDefault="00FB1700" w:rsidP="003425C6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FB1700" w:rsidRPr="00C45B14" w:rsidRDefault="00FB170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查询钱包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流水</w:t>
            </w:r>
          </w:p>
        </w:tc>
        <w:tc>
          <w:tcPr>
            <w:tcW w:w="5670" w:type="dxa"/>
          </w:tcPr>
          <w:p w:rsidR="00FB1700" w:rsidRPr="00C45B14" w:rsidRDefault="00FB170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相应的时间段内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现金、金币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积分的流水</w:t>
            </w:r>
          </w:p>
        </w:tc>
        <w:tc>
          <w:tcPr>
            <w:tcW w:w="864" w:type="dxa"/>
          </w:tcPr>
          <w:p w:rsidR="00FB1700" w:rsidRPr="00C45B14" w:rsidRDefault="00FB170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B1700" w:rsidRPr="003247F2" w:rsidTr="006C5A08">
        <w:tc>
          <w:tcPr>
            <w:tcW w:w="1271" w:type="dxa"/>
            <w:vMerge/>
          </w:tcPr>
          <w:p w:rsidR="00FB1700" w:rsidRPr="00C45B14" w:rsidRDefault="00FB1700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FB1700" w:rsidRPr="00C45B14" w:rsidRDefault="00FB170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查询财务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报表</w:t>
            </w:r>
          </w:p>
        </w:tc>
        <w:tc>
          <w:tcPr>
            <w:tcW w:w="5670" w:type="dxa"/>
          </w:tcPr>
          <w:p w:rsidR="00FB1700" w:rsidRPr="00C45B14" w:rsidRDefault="00FB170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记录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所有的订单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产生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的财务信息</w:t>
            </w:r>
          </w:p>
        </w:tc>
        <w:tc>
          <w:tcPr>
            <w:tcW w:w="864" w:type="dxa"/>
          </w:tcPr>
          <w:p w:rsidR="00FB1700" w:rsidRPr="00C45B14" w:rsidRDefault="00FB170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B1700" w:rsidRPr="003247F2" w:rsidTr="006C5A08">
        <w:tc>
          <w:tcPr>
            <w:tcW w:w="1271" w:type="dxa"/>
            <w:vMerge/>
          </w:tcPr>
          <w:p w:rsidR="00FB1700" w:rsidRPr="00C45B14" w:rsidRDefault="00FB1700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FB1700" w:rsidRPr="00C45B14" w:rsidRDefault="00FB170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收入总表</w:t>
            </w:r>
          </w:p>
        </w:tc>
        <w:tc>
          <w:tcPr>
            <w:tcW w:w="5670" w:type="dxa"/>
          </w:tcPr>
          <w:p w:rsidR="00FB1700" w:rsidRPr="00C45B14" w:rsidRDefault="00FB170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一定时间段，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产生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的返利总收入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信息</w:t>
            </w:r>
          </w:p>
        </w:tc>
        <w:tc>
          <w:tcPr>
            <w:tcW w:w="864" w:type="dxa"/>
          </w:tcPr>
          <w:p w:rsidR="00FB1700" w:rsidRPr="00C45B14" w:rsidRDefault="00FB170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B1700" w:rsidRPr="003247F2" w:rsidTr="006C5A08">
        <w:tc>
          <w:tcPr>
            <w:tcW w:w="1271" w:type="dxa"/>
            <w:vMerge/>
          </w:tcPr>
          <w:p w:rsidR="00FB1700" w:rsidRPr="00C45B14" w:rsidRDefault="00FB1700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FB1700" w:rsidRPr="00C45B14" w:rsidRDefault="00FB170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收入详情</w:t>
            </w:r>
          </w:p>
        </w:tc>
        <w:tc>
          <w:tcPr>
            <w:tcW w:w="5670" w:type="dxa"/>
          </w:tcPr>
          <w:p w:rsidR="00FB1700" w:rsidRPr="00C45B14" w:rsidRDefault="00FB170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每个景区每个产品产生的每笔订单返利收入信息</w:t>
            </w:r>
          </w:p>
        </w:tc>
        <w:tc>
          <w:tcPr>
            <w:tcW w:w="864" w:type="dxa"/>
          </w:tcPr>
          <w:p w:rsidR="00FB1700" w:rsidRPr="00C45B14" w:rsidRDefault="00FB170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 w:val="restart"/>
            <w:vAlign w:val="center"/>
          </w:tcPr>
          <w:p w:rsidR="003425C6" w:rsidRPr="00C45B14" w:rsidRDefault="003425C6" w:rsidP="006C5A0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管理中心</w:t>
            </w: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列表</w:t>
            </w:r>
          </w:p>
        </w:tc>
        <w:tc>
          <w:tcPr>
            <w:tcW w:w="5670" w:type="dxa"/>
          </w:tcPr>
          <w:p w:rsidR="003425C6" w:rsidRPr="00C45B14" w:rsidRDefault="00B96509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查看该旅行社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信息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列表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</w:tcPr>
          <w:p w:rsidR="003425C6" w:rsidRPr="00C45B14" w:rsidRDefault="003425C6" w:rsidP="006C5A0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员</w:t>
            </w:r>
          </w:p>
        </w:tc>
        <w:tc>
          <w:tcPr>
            <w:tcW w:w="5670" w:type="dxa"/>
          </w:tcPr>
          <w:p w:rsidR="003425C6" w:rsidRPr="00C45B14" w:rsidRDefault="00B96509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查看其中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一个团</w:t>
            </w:r>
            <w:r w:rsidR="00ED5E1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 w:rsidR="00ED5E17"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</w:t>
            </w:r>
            <w:r w:rsidR="00ED5E1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 w:rsidR="00ED5E17">
              <w:rPr>
                <w:rFonts w:ascii="Arial" w:hAnsi="Arial" w:cs="Arial"/>
                <w:color w:val="000000" w:themeColor="text1"/>
                <w:sz w:val="18"/>
                <w:szCs w:val="18"/>
              </w:rPr>
              <w:t>信息和导游信息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</w:tcPr>
          <w:p w:rsidR="003425C6" w:rsidRPr="00C45B14" w:rsidRDefault="003425C6" w:rsidP="006C5A0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指派导游</w:t>
            </w:r>
          </w:p>
        </w:tc>
        <w:tc>
          <w:tcPr>
            <w:tcW w:w="5670" w:type="dxa"/>
          </w:tcPr>
          <w:p w:rsidR="003425C6" w:rsidRPr="00C45B14" w:rsidRDefault="00ED5E17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给其中一个团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指派一名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</w:tcPr>
          <w:p w:rsidR="003425C6" w:rsidRPr="00C45B14" w:rsidRDefault="003425C6" w:rsidP="006C5A0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新建团</w:t>
            </w:r>
          </w:p>
        </w:tc>
        <w:tc>
          <w:tcPr>
            <w:tcW w:w="5670" w:type="dxa"/>
          </w:tcPr>
          <w:p w:rsidR="003425C6" w:rsidRPr="00C45B14" w:rsidRDefault="00ED5E17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新生成一个团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C23D0" w:rsidRPr="003247F2" w:rsidTr="006C5A08">
        <w:tc>
          <w:tcPr>
            <w:tcW w:w="1271" w:type="dxa"/>
            <w:vMerge/>
          </w:tcPr>
          <w:p w:rsidR="003C23D0" w:rsidRPr="00C45B14" w:rsidRDefault="003C23D0" w:rsidP="006C5A0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C23D0" w:rsidRDefault="003C23D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团信息</w:t>
            </w:r>
          </w:p>
        </w:tc>
        <w:tc>
          <w:tcPr>
            <w:tcW w:w="5670" w:type="dxa"/>
          </w:tcPr>
          <w:p w:rsidR="003C23D0" w:rsidRDefault="003C23D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对已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生成的团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团号和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部门进行修改</w:t>
            </w:r>
          </w:p>
        </w:tc>
        <w:tc>
          <w:tcPr>
            <w:tcW w:w="864" w:type="dxa"/>
          </w:tcPr>
          <w:p w:rsidR="003C23D0" w:rsidRPr="003C23D0" w:rsidRDefault="003C23D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</w:tcPr>
          <w:p w:rsidR="003425C6" w:rsidRPr="00C45B14" w:rsidRDefault="003425C6" w:rsidP="006C5A0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添加团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员</w:t>
            </w:r>
          </w:p>
        </w:tc>
        <w:tc>
          <w:tcPr>
            <w:tcW w:w="5670" w:type="dxa"/>
          </w:tcPr>
          <w:p w:rsidR="003425C6" w:rsidRPr="00C45B14" w:rsidRDefault="00ED5E17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给其中一个团添加新的游客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  <w:vAlign w:val="center"/>
          </w:tcPr>
          <w:p w:rsidR="003425C6" w:rsidRPr="00C45B14" w:rsidRDefault="003425C6" w:rsidP="006C5A0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删除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团员</w:t>
            </w:r>
          </w:p>
        </w:tc>
        <w:tc>
          <w:tcPr>
            <w:tcW w:w="5670" w:type="dxa"/>
          </w:tcPr>
          <w:p w:rsidR="003425C6" w:rsidRPr="00C45B14" w:rsidRDefault="00ED5E17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删除其中一个团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中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的游客信息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</w:tcPr>
          <w:p w:rsidR="003425C6" w:rsidRPr="00C45B14" w:rsidRDefault="003425C6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修改团员</w:t>
            </w:r>
          </w:p>
        </w:tc>
        <w:tc>
          <w:tcPr>
            <w:tcW w:w="5670" w:type="dxa"/>
          </w:tcPr>
          <w:p w:rsidR="003425C6" w:rsidRPr="00C45B14" w:rsidRDefault="00ED5E17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修改其中一个团中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游客信息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3425C6">
        <w:tc>
          <w:tcPr>
            <w:tcW w:w="1271" w:type="dxa"/>
            <w:vMerge w:val="restart"/>
            <w:vAlign w:val="center"/>
          </w:tcPr>
          <w:p w:rsidR="003425C6" w:rsidRPr="00C45B14" w:rsidRDefault="003425C6" w:rsidP="003425C6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部门管理中心</w:t>
            </w: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导游列表</w:t>
            </w:r>
          </w:p>
        </w:tc>
        <w:tc>
          <w:tcPr>
            <w:tcW w:w="5670" w:type="dxa"/>
          </w:tcPr>
          <w:p w:rsidR="003425C6" w:rsidRPr="00C45B14" w:rsidRDefault="00ED5E17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和该旅行社绑定相关的导游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列表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ED5E17" w:rsidRPr="003247F2" w:rsidTr="006C5A08">
        <w:tc>
          <w:tcPr>
            <w:tcW w:w="1271" w:type="dxa"/>
            <w:vMerge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ED5E17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绑定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</w:t>
            </w:r>
          </w:p>
        </w:tc>
        <w:tc>
          <w:tcPr>
            <w:tcW w:w="5670" w:type="dxa"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可以绑定一名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平台上已经注册的导游</w:t>
            </w:r>
          </w:p>
        </w:tc>
        <w:tc>
          <w:tcPr>
            <w:tcW w:w="864" w:type="dxa"/>
          </w:tcPr>
          <w:p w:rsidR="00ED5E17" w:rsidRPr="00C45B14" w:rsidRDefault="00ED5E17" w:rsidP="00ED5E17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ED5E17" w:rsidRPr="003247F2" w:rsidTr="006C5A08">
        <w:tc>
          <w:tcPr>
            <w:tcW w:w="1271" w:type="dxa"/>
            <w:vMerge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ED5E17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新建导游</w:t>
            </w:r>
          </w:p>
        </w:tc>
        <w:tc>
          <w:tcPr>
            <w:tcW w:w="5670" w:type="dxa"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为一名导游新生成一个导游帐号，并默认绑定</w:t>
            </w:r>
          </w:p>
        </w:tc>
        <w:tc>
          <w:tcPr>
            <w:tcW w:w="864" w:type="dxa"/>
          </w:tcPr>
          <w:p w:rsidR="00ED5E17" w:rsidRPr="00C45B14" w:rsidRDefault="00ED5E17" w:rsidP="00ED5E17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C23D0" w:rsidRPr="003247F2" w:rsidTr="006C5A08">
        <w:tc>
          <w:tcPr>
            <w:tcW w:w="1271" w:type="dxa"/>
            <w:vMerge/>
          </w:tcPr>
          <w:p w:rsidR="003C23D0" w:rsidRPr="00C45B14" w:rsidRDefault="003C23D0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C23D0" w:rsidRDefault="003C23D0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删除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未审核通过的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帐号</w:t>
            </w:r>
          </w:p>
        </w:tc>
        <w:tc>
          <w:tcPr>
            <w:tcW w:w="5670" w:type="dxa"/>
          </w:tcPr>
          <w:p w:rsidR="003C23D0" w:rsidRPr="003C23D0" w:rsidRDefault="003C23D0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删除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通过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旅行社端口新建的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未通过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审核的导游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帐号</w:t>
            </w:r>
          </w:p>
        </w:tc>
        <w:tc>
          <w:tcPr>
            <w:tcW w:w="864" w:type="dxa"/>
          </w:tcPr>
          <w:p w:rsidR="003C23D0" w:rsidRPr="003C23D0" w:rsidRDefault="003C23D0" w:rsidP="00ED5E17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C23D0" w:rsidRPr="003247F2" w:rsidTr="006C5A08">
        <w:tc>
          <w:tcPr>
            <w:tcW w:w="1271" w:type="dxa"/>
            <w:vMerge/>
          </w:tcPr>
          <w:p w:rsidR="003C23D0" w:rsidRPr="00C45B14" w:rsidRDefault="003C23D0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C23D0" w:rsidRDefault="003C23D0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修改未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审核通过的导游帐号</w:t>
            </w:r>
          </w:p>
        </w:tc>
        <w:tc>
          <w:tcPr>
            <w:tcW w:w="5670" w:type="dxa"/>
          </w:tcPr>
          <w:p w:rsidR="003C23D0" w:rsidRPr="003C23D0" w:rsidRDefault="003C23D0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可以修改通过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旅行社端口新建的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未通过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审核的导游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帐号</w:t>
            </w:r>
          </w:p>
        </w:tc>
        <w:tc>
          <w:tcPr>
            <w:tcW w:w="864" w:type="dxa"/>
          </w:tcPr>
          <w:p w:rsidR="003C23D0" w:rsidRPr="003C23D0" w:rsidRDefault="003C23D0" w:rsidP="00ED5E17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ED5E17" w:rsidRPr="003247F2" w:rsidTr="006C5A08">
        <w:tc>
          <w:tcPr>
            <w:tcW w:w="1271" w:type="dxa"/>
            <w:vMerge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ED5E17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解除导游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绑定</w:t>
            </w:r>
          </w:p>
        </w:tc>
        <w:tc>
          <w:tcPr>
            <w:tcW w:w="5670" w:type="dxa"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对现有已绑定的导游解除绑定关系</w:t>
            </w:r>
          </w:p>
        </w:tc>
        <w:tc>
          <w:tcPr>
            <w:tcW w:w="864" w:type="dxa"/>
          </w:tcPr>
          <w:p w:rsidR="00ED5E17" w:rsidRPr="00C45B14" w:rsidRDefault="00ED5E17" w:rsidP="00ED5E17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ED5E17" w:rsidRPr="003247F2" w:rsidTr="006C5A08">
        <w:tc>
          <w:tcPr>
            <w:tcW w:w="1271" w:type="dxa"/>
            <w:vMerge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ED5E17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列表</w:t>
            </w:r>
          </w:p>
        </w:tc>
        <w:tc>
          <w:tcPr>
            <w:tcW w:w="5670" w:type="dxa"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和该旅行社绑定相关的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部门列表</w:t>
            </w:r>
          </w:p>
        </w:tc>
        <w:tc>
          <w:tcPr>
            <w:tcW w:w="864" w:type="dxa"/>
          </w:tcPr>
          <w:p w:rsidR="00ED5E17" w:rsidRPr="00C45B14" w:rsidRDefault="00ED5E17" w:rsidP="00ED5E17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ED5E17" w:rsidRPr="003247F2" w:rsidTr="006C5A08">
        <w:tc>
          <w:tcPr>
            <w:tcW w:w="1271" w:type="dxa"/>
            <w:vMerge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ED5E17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绑定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部门</w:t>
            </w:r>
          </w:p>
        </w:tc>
        <w:tc>
          <w:tcPr>
            <w:tcW w:w="5670" w:type="dxa"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可以绑定一个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平台上已经注册的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</w:p>
        </w:tc>
        <w:tc>
          <w:tcPr>
            <w:tcW w:w="864" w:type="dxa"/>
          </w:tcPr>
          <w:p w:rsidR="00ED5E17" w:rsidRPr="00C45B14" w:rsidRDefault="00ED5E17" w:rsidP="00ED5E17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ED5E17" w:rsidRPr="003247F2" w:rsidTr="006C5A08">
        <w:tc>
          <w:tcPr>
            <w:tcW w:w="1271" w:type="dxa"/>
            <w:vMerge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ED5E17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新建部门</w:t>
            </w:r>
          </w:p>
        </w:tc>
        <w:tc>
          <w:tcPr>
            <w:tcW w:w="5670" w:type="dxa"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为一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个部门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新生成一个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帐号，并默认绑定</w:t>
            </w:r>
          </w:p>
        </w:tc>
        <w:tc>
          <w:tcPr>
            <w:tcW w:w="864" w:type="dxa"/>
          </w:tcPr>
          <w:p w:rsidR="00ED5E17" w:rsidRPr="00C45B14" w:rsidRDefault="00ED5E17" w:rsidP="00ED5E17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71A95" w:rsidRPr="003247F2" w:rsidTr="006C5A08">
        <w:tc>
          <w:tcPr>
            <w:tcW w:w="1271" w:type="dxa"/>
            <w:vMerge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71A95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删除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未审核通过的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导游部门</w:t>
            </w:r>
          </w:p>
        </w:tc>
        <w:tc>
          <w:tcPr>
            <w:tcW w:w="5670" w:type="dxa"/>
          </w:tcPr>
          <w:p w:rsidR="00071A95" w:rsidRPr="003C23D0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删除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通过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旅行社端口新建的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未通过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审核的导游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</w:p>
        </w:tc>
        <w:tc>
          <w:tcPr>
            <w:tcW w:w="864" w:type="dxa"/>
          </w:tcPr>
          <w:p w:rsidR="00071A95" w:rsidRPr="003C23D0" w:rsidRDefault="00071A95" w:rsidP="00071A95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71A95" w:rsidRPr="003247F2" w:rsidTr="006C5A08">
        <w:tc>
          <w:tcPr>
            <w:tcW w:w="1271" w:type="dxa"/>
            <w:vMerge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71A95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修改未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审核通过的导游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</w:p>
        </w:tc>
        <w:tc>
          <w:tcPr>
            <w:tcW w:w="5670" w:type="dxa"/>
          </w:tcPr>
          <w:p w:rsidR="00071A95" w:rsidRPr="003C23D0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可以修改通过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旅行社端口新建的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未通过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审核的导游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</w:p>
        </w:tc>
        <w:tc>
          <w:tcPr>
            <w:tcW w:w="864" w:type="dxa"/>
          </w:tcPr>
          <w:p w:rsidR="00071A95" w:rsidRPr="003C23D0" w:rsidRDefault="00071A95" w:rsidP="00071A95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71A95" w:rsidRPr="003247F2" w:rsidTr="006C5A08">
        <w:tc>
          <w:tcPr>
            <w:tcW w:w="1271" w:type="dxa"/>
            <w:vMerge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71A95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解除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部门绑定</w:t>
            </w:r>
          </w:p>
        </w:tc>
        <w:tc>
          <w:tcPr>
            <w:tcW w:w="5670" w:type="dxa"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对现有已绑定的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解除绑定关系</w:t>
            </w:r>
          </w:p>
        </w:tc>
        <w:tc>
          <w:tcPr>
            <w:tcW w:w="864" w:type="dxa"/>
          </w:tcPr>
          <w:p w:rsidR="00071A95" w:rsidRPr="00C45B14" w:rsidRDefault="00071A95" w:rsidP="00071A95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71A95" w:rsidRPr="003247F2" w:rsidTr="003425C6">
        <w:tc>
          <w:tcPr>
            <w:tcW w:w="1271" w:type="dxa"/>
            <w:vMerge w:val="restart"/>
            <w:vAlign w:val="center"/>
          </w:tcPr>
          <w:p w:rsidR="00071A95" w:rsidRPr="00C45B14" w:rsidRDefault="00071A95" w:rsidP="00071A95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个人管理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中心</w:t>
            </w:r>
          </w:p>
        </w:tc>
        <w:tc>
          <w:tcPr>
            <w:tcW w:w="1843" w:type="dxa"/>
          </w:tcPr>
          <w:p w:rsidR="00071A95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个人信息</w:t>
            </w:r>
          </w:p>
        </w:tc>
        <w:tc>
          <w:tcPr>
            <w:tcW w:w="5670" w:type="dxa"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该旅行社相关的信息</w:t>
            </w:r>
          </w:p>
        </w:tc>
        <w:tc>
          <w:tcPr>
            <w:tcW w:w="864" w:type="dxa"/>
          </w:tcPr>
          <w:p w:rsidR="00071A95" w:rsidRPr="00C45B14" w:rsidRDefault="00071A95" w:rsidP="00071A95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71A95" w:rsidRPr="003247F2" w:rsidTr="006C5A08">
        <w:tc>
          <w:tcPr>
            <w:tcW w:w="1271" w:type="dxa"/>
            <w:vMerge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71A95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密码</w:t>
            </w:r>
          </w:p>
        </w:tc>
        <w:tc>
          <w:tcPr>
            <w:tcW w:w="5670" w:type="dxa"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旅行社帐号的密码</w:t>
            </w:r>
          </w:p>
        </w:tc>
        <w:tc>
          <w:tcPr>
            <w:tcW w:w="864" w:type="dxa"/>
          </w:tcPr>
          <w:p w:rsidR="00071A95" w:rsidRPr="00C45B14" w:rsidRDefault="00071A95" w:rsidP="00071A95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71A95" w:rsidRPr="003247F2" w:rsidTr="006C5A08">
        <w:tc>
          <w:tcPr>
            <w:tcW w:w="1271" w:type="dxa"/>
            <w:vMerge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71A95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员工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子账号</w:t>
            </w:r>
          </w:p>
        </w:tc>
        <w:tc>
          <w:tcPr>
            <w:tcW w:w="5670" w:type="dxa"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该旅行社新建员工子账号</w:t>
            </w:r>
          </w:p>
        </w:tc>
        <w:tc>
          <w:tcPr>
            <w:tcW w:w="864" w:type="dxa"/>
          </w:tcPr>
          <w:p w:rsidR="00071A95" w:rsidRPr="00C45B14" w:rsidRDefault="00071A95" w:rsidP="00071A95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71A95" w:rsidRPr="003247F2" w:rsidTr="006C5A08">
        <w:tc>
          <w:tcPr>
            <w:tcW w:w="1271" w:type="dxa"/>
            <w:vMerge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71A95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分配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子账号权限</w:t>
            </w:r>
          </w:p>
        </w:tc>
        <w:tc>
          <w:tcPr>
            <w:tcW w:w="5670" w:type="dxa"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为每一个员工子账号分配对应的权限</w:t>
            </w:r>
          </w:p>
        </w:tc>
        <w:tc>
          <w:tcPr>
            <w:tcW w:w="864" w:type="dxa"/>
          </w:tcPr>
          <w:p w:rsidR="00071A95" w:rsidRPr="00C45B14" w:rsidRDefault="00071A95" w:rsidP="00071A95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71A95" w:rsidRPr="003247F2" w:rsidTr="006C5A08">
        <w:tc>
          <w:tcPr>
            <w:tcW w:w="1271" w:type="dxa"/>
            <w:vMerge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71A95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启用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/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禁用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子账号</w:t>
            </w:r>
          </w:p>
        </w:tc>
        <w:tc>
          <w:tcPr>
            <w:tcW w:w="5670" w:type="dxa"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开启或禁用每一个员工子账号</w:t>
            </w:r>
          </w:p>
        </w:tc>
        <w:tc>
          <w:tcPr>
            <w:tcW w:w="864" w:type="dxa"/>
          </w:tcPr>
          <w:p w:rsidR="00071A95" w:rsidRPr="00C45B14" w:rsidRDefault="00071A95" w:rsidP="00071A95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71A95" w:rsidRPr="003247F2" w:rsidTr="006C5A08">
        <w:tc>
          <w:tcPr>
            <w:tcW w:w="1271" w:type="dxa"/>
            <w:vMerge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71A95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操作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日志</w:t>
            </w:r>
          </w:p>
        </w:tc>
        <w:tc>
          <w:tcPr>
            <w:tcW w:w="5670" w:type="dxa"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记录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所有帐号对系统产生的操作记录</w:t>
            </w:r>
          </w:p>
        </w:tc>
        <w:tc>
          <w:tcPr>
            <w:tcW w:w="864" w:type="dxa"/>
          </w:tcPr>
          <w:p w:rsidR="00071A95" w:rsidRPr="00C45B14" w:rsidRDefault="00071A95" w:rsidP="00071A95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6C3D9A" w:rsidRPr="003247F2" w:rsidTr="00805334">
        <w:tc>
          <w:tcPr>
            <w:tcW w:w="1271" w:type="dxa"/>
            <w:vMerge w:val="restart"/>
            <w:vAlign w:val="center"/>
          </w:tcPr>
          <w:p w:rsidR="006C3D9A" w:rsidRPr="00C45B14" w:rsidRDefault="006C3D9A" w:rsidP="006C3D9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消息中心</w:t>
            </w:r>
          </w:p>
        </w:tc>
        <w:tc>
          <w:tcPr>
            <w:tcW w:w="1843" w:type="dxa"/>
          </w:tcPr>
          <w:p w:rsidR="006C3D9A" w:rsidRDefault="006C3D9A" w:rsidP="006C3D9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快捷查看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消息</w:t>
            </w:r>
          </w:p>
        </w:tc>
        <w:tc>
          <w:tcPr>
            <w:tcW w:w="5670" w:type="dxa"/>
          </w:tcPr>
          <w:p w:rsidR="006C3D9A" w:rsidRPr="00C45B14" w:rsidRDefault="006C3D9A" w:rsidP="006C3D9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原浏览页面弹窗显示新消息</w:t>
            </w:r>
          </w:p>
        </w:tc>
        <w:tc>
          <w:tcPr>
            <w:tcW w:w="864" w:type="dxa"/>
          </w:tcPr>
          <w:p w:rsidR="006C3D9A" w:rsidRPr="00C45B14" w:rsidRDefault="006C3D9A" w:rsidP="006C3D9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6C3D9A" w:rsidRPr="003247F2" w:rsidTr="00805334">
        <w:tc>
          <w:tcPr>
            <w:tcW w:w="1271" w:type="dxa"/>
            <w:vMerge/>
          </w:tcPr>
          <w:p w:rsidR="006C3D9A" w:rsidRPr="00C45B14" w:rsidRDefault="006C3D9A" w:rsidP="006C3D9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6C3D9A" w:rsidRDefault="006C3D9A" w:rsidP="006C3D9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查看详细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的消息列表</w:t>
            </w:r>
          </w:p>
        </w:tc>
        <w:tc>
          <w:tcPr>
            <w:tcW w:w="5670" w:type="dxa"/>
          </w:tcPr>
          <w:p w:rsidR="006C3D9A" w:rsidRPr="00C45B14" w:rsidRDefault="006C3D9A" w:rsidP="006C3D9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完全进入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消息中心，查看所有的消息列表</w:t>
            </w:r>
          </w:p>
        </w:tc>
        <w:tc>
          <w:tcPr>
            <w:tcW w:w="864" w:type="dxa"/>
          </w:tcPr>
          <w:p w:rsidR="006C3D9A" w:rsidRPr="00C45B14" w:rsidRDefault="006C3D9A" w:rsidP="006C3D9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6C3D9A" w:rsidRPr="003247F2" w:rsidTr="00805334">
        <w:tc>
          <w:tcPr>
            <w:tcW w:w="1271" w:type="dxa"/>
            <w:vMerge/>
          </w:tcPr>
          <w:p w:rsidR="006C3D9A" w:rsidRPr="00C45B14" w:rsidRDefault="006C3D9A" w:rsidP="006C3D9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6C3D9A" w:rsidRDefault="006C3D9A" w:rsidP="006C3D9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查看消息详情</w:t>
            </w:r>
          </w:p>
        </w:tc>
        <w:tc>
          <w:tcPr>
            <w:tcW w:w="5670" w:type="dxa"/>
          </w:tcPr>
          <w:p w:rsidR="006C3D9A" w:rsidRPr="00C45B14" w:rsidRDefault="006C3D9A" w:rsidP="006C3D9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点击查看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详情进入对应的模块详情</w:t>
            </w:r>
          </w:p>
        </w:tc>
        <w:tc>
          <w:tcPr>
            <w:tcW w:w="864" w:type="dxa"/>
          </w:tcPr>
          <w:p w:rsidR="006C3D9A" w:rsidRPr="00C45B14" w:rsidRDefault="006C3D9A" w:rsidP="006C3D9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6C3D9A" w:rsidRPr="003247F2" w:rsidTr="00805334">
        <w:tc>
          <w:tcPr>
            <w:tcW w:w="1271" w:type="dxa"/>
            <w:vMerge/>
          </w:tcPr>
          <w:p w:rsidR="006C3D9A" w:rsidRPr="00C45B14" w:rsidRDefault="006C3D9A" w:rsidP="006C3D9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6C3D9A" w:rsidRDefault="006C3D9A" w:rsidP="006C3D9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未读消息提示</w:t>
            </w:r>
          </w:p>
        </w:tc>
        <w:tc>
          <w:tcPr>
            <w:tcW w:w="5670" w:type="dxa"/>
          </w:tcPr>
          <w:p w:rsidR="006C3D9A" w:rsidRPr="00C45B14" w:rsidRDefault="006C3D9A" w:rsidP="006C3D9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此为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被动提示，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即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在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消息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按钮右上角标记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消息数</w:t>
            </w:r>
          </w:p>
        </w:tc>
        <w:tc>
          <w:tcPr>
            <w:tcW w:w="864" w:type="dxa"/>
          </w:tcPr>
          <w:p w:rsidR="006C3D9A" w:rsidRPr="00C45B14" w:rsidRDefault="006C3D9A" w:rsidP="006C3D9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</w:tbl>
    <w:p w:rsidR="008E387B" w:rsidRDefault="008E387B">
      <w:pPr>
        <w:pStyle w:val="1"/>
        <w:rPr>
          <w:rFonts w:ascii="Arial" w:hAnsi="Arial" w:cs="Arial"/>
        </w:rPr>
      </w:pPr>
      <w:bookmarkStart w:id="39" w:name="_Toc442442367"/>
      <w:r w:rsidRPr="003247F2">
        <w:rPr>
          <w:rFonts w:ascii="Arial" w:hAnsi="Arial" w:cs="Arial"/>
        </w:rPr>
        <w:t>产品特性</w:t>
      </w:r>
      <w:bookmarkEnd w:id="39"/>
    </w:p>
    <w:p w:rsidR="00641283" w:rsidRPr="003B6E15" w:rsidRDefault="00641283" w:rsidP="003B6E1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000000" w:themeColor="text1"/>
        </w:rPr>
      </w:pPr>
      <w:r w:rsidRPr="003B6E15">
        <w:rPr>
          <w:rFonts w:ascii="Arial" w:hAnsi="Arial" w:cs="Arial" w:hint="eastAsia"/>
          <w:i w:val="0"/>
          <w:color w:val="000000" w:themeColor="text1"/>
        </w:rPr>
        <w:t>目前</w:t>
      </w:r>
      <w:r w:rsidRPr="003B6E15">
        <w:rPr>
          <w:rFonts w:ascii="Arial" w:hAnsi="Arial" w:cs="Arial"/>
          <w:i w:val="0"/>
          <w:color w:val="000000" w:themeColor="text1"/>
        </w:rPr>
        <w:t>该产品主要具备以下特性：</w:t>
      </w:r>
    </w:p>
    <w:p w:rsidR="00641283" w:rsidRPr="003B6E15" w:rsidRDefault="00641283" w:rsidP="003B6E1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000000" w:themeColor="text1"/>
        </w:rPr>
      </w:pPr>
      <w:r w:rsidRPr="003B6E15">
        <w:rPr>
          <w:rFonts w:ascii="Arial" w:hAnsi="Arial" w:cs="Arial"/>
          <w:i w:val="0"/>
          <w:color w:val="000000" w:themeColor="text1"/>
        </w:rPr>
        <w:t>1</w:t>
      </w:r>
      <w:r w:rsidRPr="003B6E15">
        <w:rPr>
          <w:rFonts w:ascii="Arial" w:hAnsi="Arial" w:cs="Arial" w:hint="eastAsia"/>
          <w:i w:val="0"/>
          <w:color w:val="000000" w:themeColor="text1"/>
        </w:rPr>
        <w:t>、用户可以</w:t>
      </w:r>
      <w:r w:rsidRPr="003B6E15">
        <w:rPr>
          <w:rFonts w:ascii="Arial" w:hAnsi="Arial" w:cs="Arial"/>
          <w:i w:val="0"/>
          <w:color w:val="000000" w:themeColor="text1"/>
        </w:rPr>
        <w:t>在一个订单中预定多个景区门票、演艺门票、组合门票</w:t>
      </w:r>
      <w:r w:rsidRPr="003B6E15">
        <w:rPr>
          <w:rFonts w:ascii="Arial" w:hAnsi="Arial" w:cs="Arial" w:hint="eastAsia"/>
          <w:i w:val="0"/>
          <w:color w:val="000000" w:themeColor="text1"/>
        </w:rPr>
        <w:t>。</w:t>
      </w:r>
    </w:p>
    <w:p w:rsidR="00641283" w:rsidRPr="003B6E15" w:rsidRDefault="00641283" w:rsidP="003B6E1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000000" w:themeColor="text1"/>
        </w:rPr>
      </w:pPr>
      <w:r w:rsidRPr="003B6E15">
        <w:rPr>
          <w:rFonts w:ascii="Arial" w:hAnsi="Arial" w:cs="Arial"/>
          <w:i w:val="0"/>
          <w:color w:val="000000" w:themeColor="text1"/>
        </w:rPr>
        <w:t>2</w:t>
      </w:r>
      <w:r w:rsidRPr="003B6E15">
        <w:rPr>
          <w:rFonts w:ascii="Arial" w:hAnsi="Arial" w:cs="Arial" w:hint="eastAsia"/>
          <w:i w:val="0"/>
          <w:color w:val="000000" w:themeColor="text1"/>
        </w:rPr>
        <w:t>、</w:t>
      </w:r>
      <w:r w:rsidRPr="003B6E15">
        <w:rPr>
          <w:rFonts w:ascii="Arial" w:hAnsi="Arial" w:cs="Arial"/>
          <w:i w:val="0"/>
          <w:color w:val="000000" w:themeColor="text1"/>
        </w:rPr>
        <w:t>用户</w:t>
      </w:r>
      <w:r w:rsidRPr="003B6E15">
        <w:rPr>
          <w:rFonts w:ascii="Arial" w:hAnsi="Arial" w:cs="Arial" w:hint="eastAsia"/>
          <w:i w:val="0"/>
          <w:color w:val="000000" w:themeColor="text1"/>
        </w:rPr>
        <w:t>按照</w:t>
      </w:r>
      <w:r w:rsidRPr="003B6E15">
        <w:rPr>
          <w:rFonts w:ascii="Arial" w:hAnsi="Arial" w:cs="Arial"/>
          <w:i w:val="0"/>
          <w:color w:val="000000" w:themeColor="text1"/>
        </w:rPr>
        <w:t>一</w:t>
      </w:r>
      <w:r w:rsidRPr="003B6E15">
        <w:rPr>
          <w:rFonts w:ascii="Arial" w:hAnsi="Arial" w:cs="Arial" w:hint="eastAsia"/>
          <w:i w:val="0"/>
          <w:color w:val="000000" w:themeColor="text1"/>
        </w:rPr>
        <w:t>定</w:t>
      </w:r>
      <w:r w:rsidRPr="003B6E15">
        <w:rPr>
          <w:rFonts w:ascii="Arial" w:hAnsi="Arial" w:cs="Arial"/>
          <w:i w:val="0"/>
          <w:color w:val="000000" w:themeColor="text1"/>
        </w:rPr>
        <w:t>的</w:t>
      </w:r>
      <w:r w:rsidRPr="003B6E15">
        <w:rPr>
          <w:rFonts w:ascii="Arial" w:hAnsi="Arial" w:cs="Arial"/>
          <w:i w:val="0"/>
          <w:color w:val="000000" w:themeColor="text1"/>
        </w:rPr>
        <w:t>excel</w:t>
      </w:r>
      <w:r w:rsidRPr="003B6E15">
        <w:rPr>
          <w:rFonts w:ascii="Arial" w:hAnsi="Arial" w:cs="Arial"/>
          <w:i w:val="0"/>
          <w:color w:val="000000" w:themeColor="text1"/>
        </w:rPr>
        <w:t>的编写规则，可以批量导入</w:t>
      </w:r>
      <w:r w:rsidRPr="003B6E15">
        <w:rPr>
          <w:rFonts w:ascii="Arial" w:hAnsi="Arial" w:cs="Arial" w:hint="eastAsia"/>
          <w:i w:val="0"/>
          <w:color w:val="000000" w:themeColor="text1"/>
        </w:rPr>
        <w:t>游客</w:t>
      </w:r>
      <w:r w:rsidRPr="003B6E15">
        <w:rPr>
          <w:rFonts w:ascii="Arial" w:hAnsi="Arial" w:cs="Arial"/>
          <w:i w:val="0"/>
          <w:color w:val="000000" w:themeColor="text1"/>
        </w:rPr>
        <w:t>信息</w:t>
      </w:r>
      <w:r w:rsidRPr="003B6E15">
        <w:rPr>
          <w:rFonts w:ascii="Arial" w:hAnsi="Arial" w:cs="Arial" w:hint="eastAsia"/>
          <w:i w:val="0"/>
          <w:color w:val="000000" w:themeColor="text1"/>
        </w:rPr>
        <w:t>进入</w:t>
      </w:r>
      <w:r w:rsidRPr="003B6E15">
        <w:rPr>
          <w:rFonts w:ascii="Arial" w:hAnsi="Arial" w:cs="Arial"/>
          <w:i w:val="0"/>
          <w:color w:val="000000" w:themeColor="text1"/>
        </w:rPr>
        <w:t>系统</w:t>
      </w:r>
      <w:r w:rsidRPr="003B6E15">
        <w:rPr>
          <w:rFonts w:ascii="Arial" w:hAnsi="Arial" w:cs="Arial" w:hint="eastAsia"/>
          <w:i w:val="0"/>
          <w:color w:val="000000" w:themeColor="text1"/>
        </w:rPr>
        <w:t>。</w:t>
      </w:r>
    </w:p>
    <w:p w:rsidR="003B6E15" w:rsidRDefault="00641283" w:rsidP="003B6E1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000000" w:themeColor="text1"/>
        </w:rPr>
      </w:pPr>
      <w:r w:rsidRPr="003B6E15">
        <w:rPr>
          <w:rFonts w:ascii="Arial" w:hAnsi="Arial" w:cs="Arial" w:hint="eastAsia"/>
          <w:i w:val="0"/>
          <w:color w:val="000000" w:themeColor="text1"/>
        </w:rPr>
        <w:t>3</w:t>
      </w:r>
      <w:r w:rsidRPr="003B6E15">
        <w:rPr>
          <w:rFonts w:ascii="Arial" w:hAnsi="Arial" w:cs="Arial" w:hint="eastAsia"/>
          <w:i w:val="0"/>
          <w:color w:val="000000" w:themeColor="text1"/>
        </w:rPr>
        <w:t>、</w:t>
      </w:r>
      <w:r w:rsidRPr="003B6E15">
        <w:rPr>
          <w:rFonts w:ascii="Arial" w:hAnsi="Arial" w:cs="Arial"/>
          <w:i w:val="0"/>
          <w:color w:val="000000" w:themeColor="text1"/>
        </w:rPr>
        <w:t>用户</w:t>
      </w:r>
      <w:r w:rsidRPr="003B6E15">
        <w:rPr>
          <w:rFonts w:ascii="Arial" w:hAnsi="Arial" w:cs="Arial" w:hint="eastAsia"/>
          <w:i w:val="0"/>
          <w:color w:val="000000" w:themeColor="text1"/>
        </w:rPr>
        <w:t>可以</w:t>
      </w:r>
      <w:r w:rsidRPr="003B6E15">
        <w:rPr>
          <w:rFonts w:ascii="Arial" w:hAnsi="Arial" w:cs="Arial"/>
          <w:i w:val="0"/>
          <w:color w:val="000000" w:themeColor="text1"/>
        </w:rPr>
        <w:t>通过线上平台</w:t>
      </w:r>
      <w:r w:rsidRPr="003B6E15">
        <w:rPr>
          <w:rFonts w:ascii="Arial" w:hAnsi="Arial" w:cs="Arial" w:hint="eastAsia"/>
          <w:i w:val="0"/>
          <w:color w:val="000000" w:themeColor="text1"/>
        </w:rPr>
        <w:t>进行</w:t>
      </w:r>
      <w:r w:rsidRPr="003B6E15">
        <w:rPr>
          <w:rFonts w:ascii="Arial" w:hAnsi="Arial" w:cs="Arial"/>
          <w:i w:val="0"/>
          <w:color w:val="000000" w:themeColor="text1"/>
        </w:rPr>
        <w:t>演艺选座</w:t>
      </w:r>
      <w:r w:rsidRPr="003B6E15">
        <w:rPr>
          <w:rFonts w:ascii="Arial" w:hAnsi="Arial" w:cs="Arial" w:hint="eastAsia"/>
          <w:i w:val="0"/>
          <w:color w:val="000000" w:themeColor="text1"/>
        </w:rPr>
        <w:t>。</w:t>
      </w:r>
    </w:p>
    <w:p w:rsidR="00641283" w:rsidRPr="003B6E15" w:rsidRDefault="00641283" w:rsidP="003B6E1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000000" w:themeColor="text1"/>
        </w:rPr>
      </w:pPr>
      <w:r w:rsidRPr="003B6E15">
        <w:rPr>
          <w:rFonts w:ascii="Arial" w:hAnsi="Arial" w:cs="Arial"/>
          <w:i w:val="0"/>
          <w:color w:val="000000" w:themeColor="text1"/>
        </w:rPr>
        <w:t>4</w:t>
      </w:r>
      <w:r w:rsidRPr="003B6E15">
        <w:rPr>
          <w:rFonts w:ascii="Arial" w:hAnsi="Arial" w:cs="Arial" w:hint="eastAsia"/>
          <w:i w:val="0"/>
          <w:color w:val="000000" w:themeColor="text1"/>
        </w:rPr>
        <w:t>、新系统</w:t>
      </w:r>
      <w:r w:rsidRPr="003B6E15">
        <w:rPr>
          <w:rFonts w:ascii="Arial" w:hAnsi="Arial" w:cs="Arial"/>
          <w:i w:val="0"/>
          <w:color w:val="000000" w:themeColor="text1"/>
        </w:rPr>
        <w:t>已经初步</w:t>
      </w:r>
      <w:r w:rsidRPr="003B6E15">
        <w:rPr>
          <w:rFonts w:ascii="Arial" w:hAnsi="Arial" w:cs="Arial" w:hint="eastAsia"/>
          <w:i w:val="0"/>
          <w:color w:val="000000" w:themeColor="text1"/>
        </w:rPr>
        <w:t>建立</w:t>
      </w:r>
      <w:r w:rsidRPr="003B6E15">
        <w:rPr>
          <w:rFonts w:ascii="Arial" w:hAnsi="Arial" w:cs="Arial"/>
          <w:i w:val="0"/>
          <w:color w:val="000000" w:themeColor="text1"/>
        </w:rPr>
        <w:t>了团员管理，这在后期功能迭代上具有很强的扩展性，例如可以</w:t>
      </w:r>
      <w:r w:rsidRPr="003B6E15">
        <w:rPr>
          <w:rFonts w:ascii="Arial" w:hAnsi="Arial" w:cs="Arial" w:hint="eastAsia"/>
          <w:i w:val="0"/>
          <w:color w:val="000000" w:themeColor="text1"/>
        </w:rPr>
        <w:t>通过团管理</w:t>
      </w:r>
      <w:r w:rsidRPr="003B6E15">
        <w:rPr>
          <w:rFonts w:ascii="Arial" w:hAnsi="Arial" w:cs="Arial"/>
          <w:i w:val="0"/>
          <w:color w:val="000000" w:themeColor="text1"/>
        </w:rPr>
        <w:t>反绑定订单，当导游完成带团就可对该团产生的账目进行结算，减少导游报账时间，增加对账效率</w:t>
      </w:r>
      <w:r w:rsidRPr="003B6E15">
        <w:rPr>
          <w:rFonts w:ascii="Arial" w:hAnsi="Arial" w:cs="Arial" w:hint="eastAsia"/>
          <w:i w:val="0"/>
          <w:color w:val="000000" w:themeColor="text1"/>
        </w:rPr>
        <w:t>。</w:t>
      </w:r>
    </w:p>
    <w:p w:rsidR="00641283" w:rsidRPr="00641283" w:rsidRDefault="00641283" w:rsidP="003B6E15">
      <w:pPr>
        <w:pStyle w:val="infoblue"/>
        <w:spacing w:before="0" w:beforeAutospacing="0" w:afterLines="50" w:after="156" w:afterAutospacing="0"/>
        <w:ind w:firstLineChars="0" w:firstLine="0"/>
        <w:rPr>
          <w:szCs w:val="21"/>
        </w:rPr>
      </w:pPr>
      <w:r w:rsidRPr="003B6E15">
        <w:rPr>
          <w:rFonts w:ascii="Arial" w:hAnsi="Arial" w:cs="Arial" w:hint="eastAsia"/>
          <w:i w:val="0"/>
          <w:color w:val="000000" w:themeColor="text1"/>
        </w:rPr>
        <w:t>5</w:t>
      </w:r>
      <w:r w:rsidRPr="003B6E15">
        <w:rPr>
          <w:rFonts w:ascii="Arial" w:hAnsi="Arial" w:cs="Arial" w:hint="eastAsia"/>
          <w:i w:val="0"/>
          <w:color w:val="000000" w:themeColor="text1"/>
        </w:rPr>
        <w:t>、</w:t>
      </w:r>
      <w:r w:rsidRPr="003B6E15">
        <w:rPr>
          <w:rFonts w:ascii="Arial" w:hAnsi="Arial" w:cs="Arial"/>
          <w:i w:val="0"/>
          <w:color w:val="000000" w:themeColor="text1"/>
        </w:rPr>
        <w:t>初步</w:t>
      </w:r>
      <w:r w:rsidRPr="003B6E15">
        <w:rPr>
          <w:rFonts w:ascii="Arial" w:hAnsi="Arial" w:cs="Arial" w:hint="eastAsia"/>
          <w:i w:val="0"/>
          <w:color w:val="000000" w:themeColor="text1"/>
        </w:rPr>
        <w:t>建立报表</w:t>
      </w:r>
      <w:r w:rsidRPr="003B6E15">
        <w:rPr>
          <w:rFonts w:ascii="Arial" w:hAnsi="Arial" w:cs="Arial"/>
          <w:i w:val="0"/>
          <w:color w:val="000000" w:themeColor="text1"/>
        </w:rPr>
        <w:t>系统</w:t>
      </w:r>
      <w:r w:rsidR="005049BA" w:rsidRPr="003B6E15">
        <w:rPr>
          <w:rFonts w:ascii="Arial" w:hAnsi="Arial" w:cs="Arial" w:hint="eastAsia"/>
          <w:i w:val="0"/>
          <w:color w:val="000000" w:themeColor="text1"/>
        </w:rPr>
        <w:t>，</w:t>
      </w:r>
      <w:r w:rsidR="005049BA" w:rsidRPr="003B6E15">
        <w:rPr>
          <w:rFonts w:ascii="Arial" w:hAnsi="Arial" w:cs="Arial"/>
          <w:i w:val="0"/>
          <w:color w:val="000000" w:themeColor="text1"/>
        </w:rPr>
        <w:t>后期可以通过该部分的功能迭代，增加旅行社</w:t>
      </w:r>
      <w:r w:rsidR="005049BA" w:rsidRPr="003B6E15">
        <w:rPr>
          <w:rFonts w:ascii="Arial" w:hAnsi="Arial" w:cs="Arial" w:hint="eastAsia"/>
          <w:i w:val="0"/>
          <w:color w:val="000000" w:themeColor="text1"/>
        </w:rPr>
        <w:t>和</w:t>
      </w:r>
      <w:r w:rsidR="005049BA" w:rsidRPr="003B6E15">
        <w:rPr>
          <w:rFonts w:ascii="Arial" w:hAnsi="Arial" w:cs="Arial"/>
          <w:i w:val="0"/>
          <w:color w:val="000000" w:themeColor="text1"/>
        </w:rPr>
        <w:t>供应方对账的效率。</w:t>
      </w:r>
    </w:p>
    <w:p w:rsidR="00641283" w:rsidRPr="00641283" w:rsidRDefault="00641283" w:rsidP="00641283">
      <w:pPr>
        <w:rPr>
          <w:szCs w:val="21"/>
        </w:rPr>
      </w:pPr>
    </w:p>
    <w:p w:rsidR="00693502" w:rsidRPr="000D332A" w:rsidRDefault="00693502" w:rsidP="000D332A">
      <w:pPr>
        <w:pStyle w:val="2"/>
        <w:tabs>
          <w:tab w:val="clear" w:pos="0"/>
          <w:tab w:val="num" w:pos="567"/>
        </w:tabs>
        <w:spacing w:before="0" w:beforeAutospacing="0" w:afterLines="50" w:after="156" w:afterAutospacing="0"/>
        <w:jc w:val="center"/>
        <w:rPr>
          <w:rFonts w:cs="Arial"/>
          <w:szCs w:val="28"/>
        </w:rPr>
      </w:pPr>
      <w:bookmarkStart w:id="40" w:name="_Toc442442368"/>
      <w:r w:rsidRPr="000D332A">
        <w:rPr>
          <w:rFonts w:cs="Arial"/>
          <w:szCs w:val="28"/>
        </w:rPr>
        <w:t>第一部分</w:t>
      </w:r>
      <w:r w:rsidRPr="000D332A">
        <w:rPr>
          <w:rFonts w:cs="Arial"/>
          <w:szCs w:val="28"/>
        </w:rPr>
        <w:t xml:space="preserve">  </w:t>
      </w:r>
      <w:r w:rsidR="005049BA">
        <w:rPr>
          <w:rFonts w:cs="Arial" w:hint="eastAsia"/>
          <w:szCs w:val="28"/>
        </w:rPr>
        <w:t>采购中心</w:t>
      </w:r>
      <w:bookmarkEnd w:id="40"/>
    </w:p>
    <w:p w:rsidR="00693502" w:rsidRDefault="00693502" w:rsidP="000D332A">
      <w:pPr>
        <w:pStyle w:val="3"/>
      </w:pPr>
      <w:bookmarkStart w:id="41" w:name="_Toc442442369"/>
      <w:r w:rsidRPr="0028283F">
        <w:t>产品概述</w:t>
      </w:r>
      <w:bookmarkEnd w:id="41"/>
    </w:p>
    <w:p w:rsidR="005049BA" w:rsidRPr="003B6E15" w:rsidRDefault="005049BA" w:rsidP="003B6E1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000000" w:themeColor="text1"/>
        </w:rPr>
      </w:pPr>
      <w:bookmarkStart w:id="42" w:name="_Toc437890779"/>
      <w:r w:rsidRPr="003B6E15">
        <w:rPr>
          <w:rFonts w:ascii="Arial" w:hAnsi="Arial" w:cs="Arial" w:hint="eastAsia"/>
          <w:i w:val="0"/>
          <w:color w:val="000000" w:themeColor="text1"/>
        </w:rPr>
        <w:t>该模块</w:t>
      </w:r>
      <w:r w:rsidRPr="003B6E15">
        <w:rPr>
          <w:rFonts w:ascii="Arial" w:hAnsi="Arial" w:cs="Arial"/>
          <w:i w:val="0"/>
          <w:color w:val="000000" w:themeColor="text1"/>
        </w:rPr>
        <w:t>主要涉及到整个</w:t>
      </w:r>
      <w:r w:rsidRPr="003B6E15">
        <w:rPr>
          <w:rFonts w:ascii="Arial" w:hAnsi="Arial" w:cs="Arial" w:hint="eastAsia"/>
          <w:i w:val="0"/>
          <w:color w:val="000000" w:themeColor="text1"/>
        </w:rPr>
        <w:t>景区</w:t>
      </w:r>
      <w:r w:rsidRPr="003B6E15">
        <w:rPr>
          <w:rFonts w:ascii="Arial" w:hAnsi="Arial" w:cs="Arial"/>
          <w:i w:val="0"/>
          <w:color w:val="000000" w:themeColor="text1"/>
        </w:rPr>
        <w:t>资源的</w:t>
      </w:r>
      <w:r w:rsidRPr="003B6E15">
        <w:rPr>
          <w:rFonts w:ascii="Arial" w:hAnsi="Arial" w:cs="Arial" w:hint="eastAsia"/>
          <w:i w:val="0"/>
          <w:color w:val="000000" w:themeColor="text1"/>
        </w:rPr>
        <w:t>展示</w:t>
      </w:r>
      <w:r w:rsidRPr="003B6E15">
        <w:rPr>
          <w:rFonts w:ascii="Arial" w:hAnsi="Arial" w:cs="Arial"/>
          <w:i w:val="0"/>
          <w:color w:val="000000" w:themeColor="text1"/>
        </w:rPr>
        <w:t>、采购、下单、支付功能和流程，一期只开放</w:t>
      </w:r>
      <w:r w:rsidRPr="003B6E15">
        <w:rPr>
          <w:rFonts w:ascii="Arial" w:hAnsi="Arial" w:cs="Arial" w:hint="eastAsia"/>
          <w:i w:val="0"/>
          <w:color w:val="000000" w:themeColor="text1"/>
        </w:rPr>
        <w:t>单一</w:t>
      </w:r>
      <w:r w:rsidRPr="003B6E15">
        <w:rPr>
          <w:rFonts w:ascii="Arial" w:hAnsi="Arial" w:cs="Arial"/>
          <w:i w:val="0"/>
          <w:color w:val="000000" w:themeColor="text1"/>
        </w:rPr>
        <w:t>门票</w:t>
      </w:r>
      <w:r w:rsidRPr="003B6E15">
        <w:rPr>
          <w:rFonts w:ascii="Arial" w:hAnsi="Arial" w:cs="Arial" w:hint="eastAsia"/>
          <w:i w:val="0"/>
          <w:color w:val="000000" w:themeColor="text1"/>
        </w:rPr>
        <w:t>和</w:t>
      </w:r>
      <w:r w:rsidRPr="003B6E15">
        <w:rPr>
          <w:rFonts w:ascii="Arial" w:hAnsi="Arial" w:cs="Arial"/>
          <w:i w:val="0"/>
          <w:color w:val="000000" w:themeColor="text1"/>
        </w:rPr>
        <w:t>组合门票的</w:t>
      </w:r>
      <w:r w:rsidRPr="003B6E15">
        <w:rPr>
          <w:rFonts w:ascii="Arial" w:hAnsi="Arial" w:cs="Arial" w:hint="eastAsia"/>
          <w:i w:val="0"/>
          <w:color w:val="000000" w:themeColor="text1"/>
        </w:rPr>
        <w:t>分销</w:t>
      </w:r>
      <w:r w:rsidRPr="003B6E15">
        <w:rPr>
          <w:rFonts w:ascii="Arial" w:hAnsi="Arial" w:cs="Arial"/>
          <w:i w:val="0"/>
          <w:color w:val="000000" w:themeColor="text1"/>
        </w:rPr>
        <w:t>，</w:t>
      </w:r>
      <w:r w:rsidRPr="003B6E15">
        <w:rPr>
          <w:rFonts w:ascii="Arial" w:hAnsi="Arial" w:cs="Arial" w:hint="eastAsia"/>
          <w:i w:val="0"/>
          <w:color w:val="000000" w:themeColor="text1"/>
        </w:rPr>
        <w:t>故</w:t>
      </w:r>
      <w:r w:rsidRPr="003B6E15">
        <w:rPr>
          <w:rFonts w:ascii="Arial" w:hAnsi="Arial" w:cs="Arial"/>
          <w:i w:val="0"/>
          <w:color w:val="000000" w:themeColor="text1"/>
        </w:rPr>
        <w:t>现在只做门票采购说明，后期会在文档中完善其他资源采购的功能和流程。</w:t>
      </w:r>
      <w:bookmarkEnd w:id="42"/>
    </w:p>
    <w:p w:rsidR="00F25DD9" w:rsidRPr="000D332A" w:rsidRDefault="00F25DD9" w:rsidP="000D332A">
      <w:pPr>
        <w:pStyle w:val="3"/>
      </w:pPr>
      <w:bookmarkStart w:id="43" w:name="_Toc442442370"/>
      <w:r w:rsidRPr="000D332A">
        <w:t>产品</w:t>
      </w:r>
      <w:r w:rsidRPr="000D332A">
        <w:rPr>
          <w:rFonts w:hint="eastAsia"/>
        </w:rPr>
        <w:t>结构</w:t>
      </w:r>
      <w:r w:rsidR="00DD20E9">
        <w:rPr>
          <w:rFonts w:hint="eastAsia"/>
        </w:rPr>
        <w:t>（</w:t>
      </w:r>
      <w:r w:rsidR="0052295F">
        <w:rPr>
          <w:rFonts w:hint="eastAsia"/>
        </w:rPr>
        <w:t>功能摘要）</w:t>
      </w:r>
      <w:bookmarkEnd w:id="43"/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71"/>
        <w:gridCol w:w="1843"/>
        <w:gridCol w:w="5670"/>
        <w:gridCol w:w="864"/>
      </w:tblGrid>
      <w:tr w:rsidR="005049BA" w:rsidRPr="003247F2" w:rsidTr="00646620">
        <w:tc>
          <w:tcPr>
            <w:tcW w:w="1271" w:type="dxa"/>
            <w:shd w:val="clear" w:color="auto" w:fill="C0C0C0"/>
          </w:tcPr>
          <w:p w:rsidR="005049BA" w:rsidRPr="003247F2" w:rsidRDefault="005049BA" w:rsidP="0064662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功能模块</w:t>
            </w:r>
          </w:p>
        </w:tc>
        <w:tc>
          <w:tcPr>
            <w:tcW w:w="1843" w:type="dxa"/>
            <w:shd w:val="clear" w:color="auto" w:fill="C0C0C0"/>
          </w:tcPr>
          <w:p w:rsidR="005049BA" w:rsidRPr="003247F2" w:rsidRDefault="005049BA" w:rsidP="0064662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主要功能点</w:t>
            </w:r>
          </w:p>
        </w:tc>
        <w:tc>
          <w:tcPr>
            <w:tcW w:w="5670" w:type="dxa"/>
            <w:shd w:val="clear" w:color="auto" w:fill="C0C0C0"/>
          </w:tcPr>
          <w:p w:rsidR="005049BA" w:rsidRPr="003247F2" w:rsidRDefault="005049BA" w:rsidP="0064662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功能描述</w:t>
            </w:r>
          </w:p>
        </w:tc>
        <w:tc>
          <w:tcPr>
            <w:tcW w:w="864" w:type="dxa"/>
            <w:shd w:val="clear" w:color="auto" w:fill="C0C0C0"/>
          </w:tcPr>
          <w:p w:rsidR="005049BA" w:rsidRPr="003247F2" w:rsidRDefault="005049BA" w:rsidP="0064662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优先级</w:t>
            </w:r>
          </w:p>
        </w:tc>
      </w:tr>
      <w:tr w:rsidR="005049BA" w:rsidRPr="00C45B14" w:rsidTr="00646620">
        <w:tc>
          <w:tcPr>
            <w:tcW w:w="1271" w:type="dxa"/>
            <w:vMerge w:val="restart"/>
            <w:vAlign w:val="center"/>
          </w:tcPr>
          <w:p w:rsidR="005049BA" w:rsidRPr="00C45B14" w:rsidRDefault="005049BA" w:rsidP="00646620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采购中心</w:t>
            </w:r>
          </w:p>
        </w:tc>
        <w:tc>
          <w:tcPr>
            <w:tcW w:w="1843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景区列表</w:t>
            </w:r>
          </w:p>
        </w:tc>
        <w:tc>
          <w:tcPr>
            <w:tcW w:w="5670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门票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采购的景区选择页面，可以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按照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省份进行筛选，可以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根据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关键字进行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搜索</w:t>
            </w:r>
          </w:p>
        </w:tc>
        <w:tc>
          <w:tcPr>
            <w:tcW w:w="864" w:type="dxa"/>
          </w:tcPr>
          <w:p w:rsidR="005049BA" w:rsidRPr="00C45B14" w:rsidRDefault="005049BA" w:rsidP="00646620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5049BA" w:rsidRPr="00C45B14" w:rsidTr="00646620">
        <w:tc>
          <w:tcPr>
            <w:tcW w:w="1271" w:type="dxa"/>
            <w:vMerge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展示景区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详情</w:t>
            </w:r>
          </w:p>
        </w:tc>
        <w:tc>
          <w:tcPr>
            <w:tcW w:w="5670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可以查看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景区的具体信息，包括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描述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地图</w:t>
            </w:r>
          </w:p>
        </w:tc>
        <w:tc>
          <w:tcPr>
            <w:tcW w:w="864" w:type="dxa"/>
          </w:tcPr>
          <w:p w:rsidR="005049BA" w:rsidRPr="00C45B14" w:rsidRDefault="005049BA" w:rsidP="00646620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5049BA" w:rsidRPr="00C45B14" w:rsidTr="00646620">
        <w:tc>
          <w:tcPr>
            <w:tcW w:w="1271" w:type="dxa"/>
            <w:vMerge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展示票详情</w:t>
            </w:r>
          </w:p>
        </w:tc>
        <w:tc>
          <w:tcPr>
            <w:tcW w:w="5670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其中一个景区所包含的景区门票情况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包括景区门票、演艺票、组合门票、积分票</w:t>
            </w:r>
          </w:p>
        </w:tc>
        <w:tc>
          <w:tcPr>
            <w:tcW w:w="864" w:type="dxa"/>
          </w:tcPr>
          <w:p w:rsidR="005049BA" w:rsidRPr="00C45B14" w:rsidRDefault="005049BA" w:rsidP="00646620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5049BA" w:rsidRPr="00C45B14" w:rsidTr="00646620">
        <w:tc>
          <w:tcPr>
            <w:tcW w:w="1271" w:type="dxa"/>
            <w:vMerge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下单</w:t>
            </w:r>
          </w:p>
        </w:tc>
        <w:tc>
          <w:tcPr>
            <w:tcW w:w="5670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可对欲购买票种进行下单购买</w:t>
            </w:r>
          </w:p>
        </w:tc>
        <w:tc>
          <w:tcPr>
            <w:tcW w:w="864" w:type="dxa"/>
          </w:tcPr>
          <w:p w:rsidR="005049BA" w:rsidRPr="00C45B14" w:rsidRDefault="005049BA" w:rsidP="00646620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5049BA" w:rsidRPr="00C45B14" w:rsidTr="00646620">
        <w:tc>
          <w:tcPr>
            <w:tcW w:w="1271" w:type="dxa"/>
            <w:vMerge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编辑游客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信息</w:t>
            </w:r>
          </w:p>
        </w:tc>
        <w:tc>
          <w:tcPr>
            <w:tcW w:w="5670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对购买票种下的游客信息进行编辑</w:t>
            </w:r>
          </w:p>
        </w:tc>
        <w:tc>
          <w:tcPr>
            <w:tcW w:w="864" w:type="dxa"/>
          </w:tcPr>
          <w:p w:rsidR="005049BA" w:rsidRPr="00C45B14" w:rsidRDefault="005049BA" w:rsidP="00646620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5049BA" w:rsidRPr="00C45B14" w:rsidTr="00646620">
        <w:tc>
          <w:tcPr>
            <w:tcW w:w="1271" w:type="dxa"/>
            <w:vMerge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</w:t>
            </w:r>
          </w:p>
        </w:tc>
        <w:tc>
          <w:tcPr>
            <w:tcW w:w="5670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选择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适合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的支付方式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对所下订单进行支付</w:t>
            </w:r>
          </w:p>
        </w:tc>
        <w:tc>
          <w:tcPr>
            <w:tcW w:w="864" w:type="dxa"/>
          </w:tcPr>
          <w:p w:rsidR="005049BA" w:rsidRPr="00C45B14" w:rsidRDefault="005049BA" w:rsidP="00646620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5049BA" w:rsidRPr="00C45B14" w:rsidTr="00646620">
        <w:tc>
          <w:tcPr>
            <w:tcW w:w="1271" w:type="dxa"/>
            <w:vMerge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在线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选择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演艺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座位</w:t>
            </w:r>
          </w:p>
        </w:tc>
        <w:tc>
          <w:tcPr>
            <w:tcW w:w="5670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在选择演艺票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时，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可以自行选择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任何一个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场次的座位</w:t>
            </w:r>
          </w:p>
        </w:tc>
        <w:tc>
          <w:tcPr>
            <w:tcW w:w="864" w:type="dxa"/>
          </w:tcPr>
          <w:p w:rsidR="005049BA" w:rsidRPr="00C45B14" w:rsidRDefault="005049BA" w:rsidP="00646620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</w:tbl>
    <w:p w:rsidR="00F25DD9" w:rsidRDefault="00F25DD9" w:rsidP="005049B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</w:rPr>
      </w:pPr>
    </w:p>
    <w:p w:rsidR="007254F2" w:rsidRDefault="007254F2" w:rsidP="007254F2">
      <w:pPr>
        <w:pStyle w:val="3"/>
      </w:pPr>
      <w:bookmarkStart w:id="44" w:name="_Toc442442371"/>
      <w:r>
        <w:rPr>
          <w:rFonts w:hint="eastAsia"/>
        </w:rPr>
        <w:t>流程</w:t>
      </w:r>
      <w:r>
        <w:t>及</w:t>
      </w:r>
      <w:r>
        <w:rPr>
          <w:rFonts w:hint="eastAsia"/>
        </w:rPr>
        <w:t>状态</w:t>
      </w:r>
      <w:r>
        <w:t>说明</w:t>
      </w:r>
      <w:bookmarkEnd w:id="44"/>
    </w:p>
    <w:p w:rsidR="00633F3D" w:rsidRDefault="00633F3D" w:rsidP="00633F3D">
      <w:r>
        <w:t>1</w:t>
      </w:r>
      <w:r>
        <w:rPr>
          <w:rFonts w:hint="eastAsia"/>
        </w:rPr>
        <w:t>、</w:t>
      </w:r>
      <w:r>
        <w:t>景区门票下单流程：</w:t>
      </w:r>
    </w:p>
    <w:p w:rsidR="00633F3D" w:rsidRDefault="005674BB" w:rsidP="00633F3D">
      <w:r>
        <w:object w:dxaOrig="24578" w:dyaOrig="8505">
          <v:shape id="_x0000_i1026" type="#_x0000_t75" style="width:467.25pt;height:160.5pt" o:ole="">
            <v:imagedata r:id="rId10" o:title=""/>
          </v:shape>
          <o:OLEObject Type="Embed" ProgID="Visio.Drawing.15" ShapeID="_x0000_i1026" DrawAspect="Content" ObjectID="_1519464854" r:id="rId11"/>
        </w:object>
      </w:r>
    </w:p>
    <w:p w:rsidR="00633F3D" w:rsidRDefault="00633F3D" w:rsidP="00633F3D">
      <w:r>
        <w:t>2</w:t>
      </w:r>
      <w:r>
        <w:rPr>
          <w:rFonts w:hint="eastAsia"/>
        </w:rPr>
        <w:t>、</w:t>
      </w:r>
      <w:r>
        <w:t>演艺门票下单流程：</w:t>
      </w:r>
    </w:p>
    <w:p w:rsidR="00633F3D" w:rsidRDefault="005674BB" w:rsidP="00633F3D">
      <w:r>
        <w:object w:dxaOrig="25921" w:dyaOrig="8505">
          <v:shape id="_x0000_i1027" type="#_x0000_t75" style="width:468pt;height:154.5pt" o:ole="">
            <v:imagedata r:id="rId12" o:title=""/>
          </v:shape>
          <o:OLEObject Type="Embed" ProgID="Visio.Drawing.15" ShapeID="_x0000_i1027" DrawAspect="Content" ObjectID="_1519464855" r:id="rId13"/>
        </w:object>
      </w:r>
    </w:p>
    <w:p w:rsidR="007A7C73" w:rsidRDefault="007A7C73" w:rsidP="00633F3D">
      <w:r>
        <w:t>3</w:t>
      </w:r>
      <w:r>
        <w:rPr>
          <w:rFonts w:hint="eastAsia"/>
        </w:rPr>
        <w:t>、联票</w:t>
      </w:r>
      <w:r>
        <w:t>支付：</w:t>
      </w:r>
    </w:p>
    <w:p w:rsidR="007A7C73" w:rsidRPr="00633F3D" w:rsidRDefault="005A0E5A" w:rsidP="00633F3D">
      <w:r>
        <w:object w:dxaOrig="25920" w:dyaOrig="8505">
          <v:shape id="_x0000_i1028" type="#_x0000_t75" style="width:468pt;height:154.5pt" o:ole="">
            <v:imagedata r:id="rId14" o:title=""/>
          </v:shape>
          <o:OLEObject Type="Embed" ProgID="Visio.Drawing.15" ShapeID="_x0000_i1028" DrawAspect="Content" ObjectID="_1519464856" r:id="rId15"/>
        </w:object>
      </w:r>
    </w:p>
    <w:p w:rsidR="008A2BDA" w:rsidRDefault="008A2BDA" w:rsidP="005049B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000000" w:themeColor="text1"/>
        </w:rPr>
      </w:pPr>
      <w:r>
        <w:rPr>
          <w:rFonts w:ascii="Arial" w:hAnsi="Arial" w:cs="Arial" w:hint="eastAsia"/>
          <w:i w:val="0"/>
          <w:color w:val="000000" w:themeColor="text1"/>
        </w:rPr>
        <w:t>4</w:t>
      </w:r>
      <w:r>
        <w:rPr>
          <w:rFonts w:ascii="Arial" w:hAnsi="Arial" w:cs="Arial" w:hint="eastAsia"/>
          <w:i w:val="0"/>
          <w:color w:val="000000" w:themeColor="text1"/>
        </w:rPr>
        <w:t>、</w:t>
      </w:r>
      <w:r>
        <w:rPr>
          <w:rFonts w:ascii="Arial" w:hAnsi="Arial" w:cs="Arial"/>
          <w:i w:val="0"/>
          <w:color w:val="000000" w:themeColor="text1"/>
        </w:rPr>
        <w:t>在</w:t>
      </w:r>
      <w:r>
        <w:rPr>
          <w:rFonts w:ascii="Arial" w:hAnsi="Arial" w:cs="Arial" w:hint="eastAsia"/>
          <w:i w:val="0"/>
          <w:color w:val="000000" w:themeColor="text1"/>
        </w:rPr>
        <w:t>购票编辑</w:t>
      </w:r>
      <w:r>
        <w:rPr>
          <w:rFonts w:ascii="Arial" w:hAnsi="Arial" w:cs="Arial"/>
          <w:i w:val="0"/>
          <w:color w:val="000000" w:themeColor="text1"/>
        </w:rPr>
        <w:t>游客信息过程中会涉及到以下两个状态：</w:t>
      </w:r>
    </w:p>
    <w:p w:rsidR="00F25DD9" w:rsidRPr="00C45B14" w:rsidRDefault="008A2BDA" w:rsidP="005049B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000000" w:themeColor="text1"/>
        </w:rPr>
      </w:pPr>
      <w:r>
        <w:rPr>
          <w:rFonts w:ascii="Arial" w:hAnsi="Arial" w:cs="Arial" w:hint="eastAsia"/>
          <w:i w:val="0"/>
          <w:color w:val="000000" w:themeColor="text1"/>
        </w:rPr>
        <w:t>（</w:t>
      </w:r>
      <w:r>
        <w:rPr>
          <w:rFonts w:ascii="Arial" w:hAnsi="Arial" w:cs="Arial" w:hint="eastAsia"/>
          <w:i w:val="0"/>
          <w:color w:val="000000" w:themeColor="text1"/>
        </w:rPr>
        <w:t>1</w:t>
      </w:r>
      <w:r>
        <w:rPr>
          <w:rFonts w:ascii="Arial" w:hAnsi="Arial" w:cs="Arial"/>
          <w:i w:val="0"/>
          <w:color w:val="000000" w:themeColor="text1"/>
        </w:rPr>
        <w:t>）</w:t>
      </w:r>
      <w:r w:rsidR="00B27AFE">
        <w:rPr>
          <w:rFonts w:ascii="Arial" w:hAnsi="Arial" w:cs="Arial" w:hint="eastAsia"/>
          <w:i w:val="0"/>
          <w:color w:val="000000" w:themeColor="text1"/>
        </w:rPr>
        <w:t>游客</w:t>
      </w:r>
      <w:r w:rsidR="00BF16D4" w:rsidRPr="00C45B14">
        <w:rPr>
          <w:rFonts w:ascii="Arial" w:hAnsi="Arial" w:cs="Arial" w:hint="eastAsia"/>
          <w:i w:val="0"/>
          <w:color w:val="000000" w:themeColor="text1"/>
        </w:rPr>
        <w:t>信息</w:t>
      </w:r>
      <w:r w:rsidR="008A4A4D" w:rsidRPr="00C45B14">
        <w:rPr>
          <w:rFonts w:ascii="Arial" w:hAnsi="Arial" w:cs="Arial" w:hint="eastAsia"/>
          <w:i w:val="0"/>
          <w:color w:val="000000" w:themeColor="text1"/>
        </w:rPr>
        <w:t>编辑</w:t>
      </w:r>
      <w:r w:rsidR="008A4A4D" w:rsidRPr="00C45B14">
        <w:rPr>
          <w:rFonts w:ascii="Arial" w:hAnsi="Arial" w:cs="Arial"/>
          <w:i w:val="0"/>
          <w:color w:val="000000" w:themeColor="text1"/>
        </w:rPr>
        <w:t>状态</w:t>
      </w:r>
      <w:r w:rsidR="008A4A4D" w:rsidRPr="00C45B14">
        <w:rPr>
          <w:rFonts w:ascii="Arial" w:hAnsi="Arial" w:cs="Arial" w:hint="eastAsia"/>
          <w:i w:val="0"/>
          <w:color w:val="000000" w:themeColor="text1"/>
        </w:rPr>
        <w:t>：该状态</w:t>
      </w:r>
      <w:r w:rsidR="008A4A4D" w:rsidRPr="00C45B14">
        <w:rPr>
          <w:rFonts w:ascii="Arial" w:hAnsi="Arial" w:cs="Arial"/>
          <w:i w:val="0"/>
          <w:color w:val="000000" w:themeColor="text1"/>
        </w:rPr>
        <w:t>下，可以对所包含信息进行写的权限</w:t>
      </w:r>
      <w:r w:rsidR="00F25DD9" w:rsidRPr="00C45B14">
        <w:rPr>
          <w:rFonts w:ascii="Arial" w:hAnsi="Arial" w:cs="Arial" w:hint="eastAsia"/>
          <w:i w:val="0"/>
          <w:color w:val="000000" w:themeColor="text1"/>
        </w:rPr>
        <w:t>；</w:t>
      </w:r>
    </w:p>
    <w:p w:rsidR="00F25DD9" w:rsidRDefault="008A2BDA" w:rsidP="005049B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000000" w:themeColor="text1"/>
        </w:rPr>
      </w:pPr>
      <w:r>
        <w:rPr>
          <w:rFonts w:ascii="Arial" w:hAnsi="Arial" w:cs="Arial" w:hint="eastAsia"/>
          <w:i w:val="0"/>
          <w:color w:val="000000" w:themeColor="text1"/>
        </w:rPr>
        <w:t>（</w:t>
      </w:r>
      <w:r>
        <w:rPr>
          <w:rFonts w:ascii="Arial" w:hAnsi="Arial" w:cs="Arial" w:hint="eastAsia"/>
          <w:i w:val="0"/>
          <w:color w:val="000000" w:themeColor="text1"/>
        </w:rPr>
        <w:t>2</w:t>
      </w:r>
      <w:r>
        <w:rPr>
          <w:rFonts w:ascii="Arial" w:hAnsi="Arial" w:cs="Arial"/>
          <w:i w:val="0"/>
          <w:color w:val="000000" w:themeColor="text1"/>
        </w:rPr>
        <w:t>）</w:t>
      </w:r>
      <w:r w:rsidR="00B27AFE">
        <w:rPr>
          <w:rFonts w:ascii="Arial" w:hAnsi="Arial" w:cs="Arial" w:hint="eastAsia"/>
          <w:i w:val="0"/>
          <w:color w:val="000000" w:themeColor="text1"/>
        </w:rPr>
        <w:t>游客</w:t>
      </w:r>
      <w:r w:rsidR="00BF16D4" w:rsidRPr="00C45B14">
        <w:rPr>
          <w:rFonts w:ascii="Arial" w:hAnsi="Arial" w:cs="Arial" w:hint="eastAsia"/>
          <w:i w:val="0"/>
          <w:color w:val="000000" w:themeColor="text1"/>
        </w:rPr>
        <w:t>信息</w:t>
      </w:r>
      <w:r w:rsidR="008A4A4D" w:rsidRPr="00C45B14">
        <w:rPr>
          <w:rFonts w:ascii="Arial" w:hAnsi="Arial" w:cs="Arial" w:hint="eastAsia"/>
          <w:i w:val="0"/>
          <w:color w:val="000000" w:themeColor="text1"/>
        </w:rPr>
        <w:t>查看</w:t>
      </w:r>
      <w:r w:rsidR="008A4A4D" w:rsidRPr="00C45B14">
        <w:rPr>
          <w:rFonts w:ascii="Arial" w:hAnsi="Arial" w:cs="Arial"/>
          <w:i w:val="0"/>
          <w:color w:val="000000" w:themeColor="text1"/>
        </w:rPr>
        <w:t>状态</w:t>
      </w:r>
      <w:r w:rsidR="008A4A4D" w:rsidRPr="00C45B14">
        <w:rPr>
          <w:rFonts w:ascii="Arial" w:hAnsi="Arial" w:cs="Arial" w:hint="eastAsia"/>
          <w:i w:val="0"/>
          <w:color w:val="000000" w:themeColor="text1"/>
        </w:rPr>
        <w:t>：该状态</w:t>
      </w:r>
      <w:r w:rsidR="008A4A4D" w:rsidRPr="00C45B14">
        <w:rPr>
          <w:rFonts w:ascii="Arial" w:hAnsi="Arial" w:cs="Arial"/>
          <w:i w:val="0"/>
          <w:color w:val="000000" w:themeColor="text1"/>
        </w:rPr>
        <w:t>下，用户</w:t>
      </w:r>
      <w:r w:rsidR="008A4A4D" w:rsidRPr="00C45B14">
        <w:rPr>
          <w:rFonts w:ascii="Arial" w:hAnsi="Arial" w:cs="Arial" w:hint="eastAsia"/>
          <w:i w:val="0"/>
          <w:color w:val="000000" w:themeColor="text1"/>
        </w:rPr>
        <w:t>只能</w:t>
      </w:r>
      <w:r w:rsidR="00B27AFE">
        <w:rPr>
          <w:rFonts w:ascii="Arial" w:hAnsi="Arial" w:cs="Arial"/>
          <w:i w:val="0"/>
          <w:color w:val="000000" w:themeColor="text1"/>
        </w:rPr>
        <w:t>对信息有读的权限</w:t>
      </w:r>
    </w:p>
    <w:p w:rsidR="008A2BDA" w:rsidRPr="008A2BDA" w:rsidRDefault="008A2BDA" w:rsidP="005049B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color w:val="000000" w:themeColor="text1"/>
        </w:rPr>
      </w:pPr>
    </w:p>
    <w:p w:rsidR="000D332A" w:rsidRDefault="00693502" w:rsidP="000D332A">
      <w:pPr>
        <w:pStyle w:val="3"/>
      </w:pPr>
      <w:bookmarkStart w:id="45" w:name="_Toc442442372"/>
      <w:r w:rsidRPr="00945A4B">
        <w:t>特性</w:t>
      </w:r>
      <w:r w:rsidR="000D332A">
        <w:rPr>
          <w:rFonts w:hint="eastAsia"/>
        </w:rPr>
        <w:t>说明</w:t>
      </w:r>
      <w:bookmarkEnd w:id="45"/>
    </w:p>
    <w:p w:rsidR="00693502" w:rsidRPr="00945A4B" w:rsidRDefault="00B27AFE" w:rsidP="000D332A">
      <w:pPr>
        <w:pStyle w:val="4"/>
        <w:ind w:leftChars="135" w:left="283"/>
      </w:pPr>
      <w:bookmarkStart w:id="46" w:name="_Toc442442373"/>
      <w:r>
        <w:rPr>
          <w:rFonts w:hint="eastAsia"/>
        </w:rPr>
        <w:t>展示</w:t>
      </w:r>
      <w:r>
        <w:t>景区</w:t>
      </w:r>
      <w:r>
        <w:rPr>
          <w:rFonts w:hint="eastAsia"/>
        </w:rPr>
        <w:t>列表</w:t>
      </w:r>
      <w:bookmarkEnd w:id="46"/>
    </w:p>
    <w:p w:rsidR="00693502" w:rsidRPr="0028283F" w:rsidRDefault="00693502" w:rsidP="00693502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693502" w:rsidRPr="00C45B14" w:rsidRDefault="00B27AFE" w:rsidP="00283ED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000000" w:themeColor="text1"/>
        </w:rPr>
      </w:pPr>
      <w:r>
        <w:rPr>
          <w:rFonts w:ascii="Arial" w:hAnsi="Arial" w:cs="Arial" w:hint="eastAsia"/>
          <w:i w:val="0"/>
          <w:color w:val="000000" w:themeColor="text1"/>
        </w:rPr>
        <w:t>用户点击</w:t>
      </w:r>
      <w:r>
        <w:rPr>
          <w:rFonts w:ascii="Arial" w:hAnsi="Arial" w:cs="Arial"/>
          <w:i w:val="0"/>
          <w:color w:val="000000" w:themeColor="text1"/>
        </w:rPr>
        <w:t>左侧导航栏中的门票按钮，进入该界面</w:t>
      </w:r>
    </w:p>
    <w:p w:rsidR="00693502" w:rsidRPr="0028283F" w:rsidRDefault="00693502" w:rsidP="00693502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="00F25DD9">
        <w:rPr>
          <w:rFonts w:ascii="Arial" w:hAnsi="Arial" w:cs="Arial" w:hint="eastAsia"/>
          <w:b/>
        </w:rPr>
        <w:t>/</w:t>
      </w:r>
      <w:r w:rsidRPr="0028283F">
        <w:rPr>
          <w:rFonts w:ascii="Arial" w:hAnsi="Arial" w:cs="Arial"/>
          <w:b/>
        </w:rPr>
        <w:t>前置条件：</w:t>
      </w:r>
    </w:p>
    <w:p w:rsidR="00693502" w:rsidRDefault="00BF16D4" w:rsidP="00283ED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000000" w:themeColor="text1"/>
        </w:rPr>
      </w:pPr>
      <w:r w:rsidRPr="00C45B14">
        <w:rPr>
          <w:rFonts w:ascii="Arial" w:hAnsi="Arial" w:cs="Arial" w:hint="eastAsia"/>
          <w:i w:val="0"/>
          <w:color w:val="000000" w:themeColor="text1"/>
        </w:rPr>
        <w:t>1</w:t>
      </w:r>
      <w:r w:rsidRPr="00C45B14">
        <w:rPr>
          <w:rFonts w:ascii="Arial" w:hAnsi="Arial" w:cs="Arial" w:hint="eastAsia"/>
          <w:i w:val="0"/>
          <w:color w:val="000000" w:themeColor="text1"/>
        </w:rPr>
        <w:t>、用户必须</w:t>
      </w:r>
      <w:r w:rsidR="00B27AFE">
        <w:rPr>
          <w:rFonts w:ascii="Arial" w:hAnsi="Arial" w:cs="Arial"/>
          <w:i w:val="0"/>
          <w:color w:val="000000" w:themeColor="text1"/>
        </w:rPr>
        <w:t>处于</w:t>
      </w:r>
      <w:r w:rsidR="00B27AFE">
        <w:rPr>
          <w:rFonts w:ascii="Arial" w:hAnsi="Arial" w:cs="Arial" w:hint="eastAsia"/>
          <w:i w:val="0"/>
          <w:color w:val="000000" w:themeColor="text1"/>
        </w:rPr>
        <w:t>登录</w:t>
      </w:r>
      <w:r w:rsidR="00B27AFE">
        <w:rPr>
          <w:rFonts w:ascii="Arial" w:hAnsi="Arial" w:cs="Arial"/>
          <w:i w:val="0"/>
          <w:color w:val="000000" w:themeColor="text1"/>
        </w:rPr>
        <w:t>状态</w:t>
      </w:r>
    </w:p>
    <w:p w:rsidR="00B27AFE" w:rsidRPr="00B27AFE" w:rsidRDefault="00B27AFE" w:rsidP="00B27AF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000000" w:themeColor="text1"/>
        </w:rPr>
      </w:pPr>
      <w:r>
        <w:rPr>
          <w:rFonts w:ascii="Arial" w:hAnsi="Arial" w:cs="Arial"/>
          <w:i w:val="0"/>
          <w:color w:val="000000" w:themeColor="text1"/>
        </w:rPr>
        <w:t>2</w:t>
      </w:r>
      <w:r>
        <w:rPr>
          <w:rFonts w:ascii="Arial" w:hAnsi="Arial" w:cs="Arial" w:hint="eastAsia"/>
          <w:i w:val="0"/>
          <w:color w:val="000000" w:themeColor="text1"/>
        </w:rPr>
        <w:t>、</w:t>
      </w:r>
      <w:r>
        <w:rPr>
          <w:rFonts w:ascii="Arial" w:hAnsi="Arial" w:cs="Arial"/>
          <w:i w:val="0"/>
          <w:color w:val="000000" w:themeColor="text1"/>
        </w:rPr>
        <w:t>用户</w:t>
      </w:r>
      <w:r>
        <w:rPr>
          <w:rFonts w:ascii="Arial" w:hAnsi="Arial" w:cs="Arial" w:hint="eastAsia"/>
          <w:i w:val="0"/>
          <w:color w:val="000000" w:themeColor="text1"/>
        </w:rPr>
        <w:t>拥有</w:t>
      </w:r>
      <w:r>
        <w:rPr>
          <w:rFonts w:ascii="Arial" w:hAnsi="Arial" w:cs="Arial"/>
          <w:i w:val="0"/>
          <w:color w:val="000000" w:themeColor="text1"/>
        </w:rPr>
        <w:t>采购门票的权限</w:t>
      </w:r>
    </w:p>
    <w:p w:rsidR="00693502" w:rsidRDefault="00693502" w:rsidP="00693502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 w:rsidR="00B84346">
        <w:rPr>
          <w:rFonts w:ascii="Arial" w:hAnsi="Arial" w:cs="Arial" w:hint="eastAsia"/>
        </w:rPr>
        <w:t>/</w:t>
      </w:r>
      <w:r w:rsidR="00C656A9"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BA0A8B" w:rsidRPr="00283ED5" w:rsidRDefault="00C85EA2" w:rsidP="00B27AFE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</w:rPr>
      </w:pPr>
      <w:r>
        <w:object w:dxaOrig="11221" w:dyaOrig="3991">
          <v:shape id="_x0000_i1029" type="#_x0000_t75" style="width:468pt;height:166.5pt" o:ole="">
            <v:imagedata r:id="rId16" o:title=""/>
          </v:shape>
          <o:OLEObject Type="Embed" ProgID="Visio.Drawing.15" ShapeID="_x0000_i1029" DrawAspect="Content" ObjectID="_1519464857" r:id="rId17"/>
        </w:object>
      </w:r>
    </w:p>
    <w:p w:rsidR="00E83D7E" w:rsidRDefault="00693502" w:rsidP="00C45B14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3B6E15" w:rsidRPr="003B6E15" w:rsidRDefault="003B6E15" w:rsidP="00C45B14">
      <w:pPr>
        <w:spacing w:afterLines="50" w:after="156"/>
        <w:rPr>
          <w:rFonts w:ascii="Arial" w:hAnsi="Arial" w:cs="Arial"/>
        </w:rPr>
      </w:pPr>
      <w:r>
        <w:rPr>
          <w:rFonts w:ascii="Arial" w:hAnsi="Arial" w:cs="Arial" w:hint="eastAsia"/>
          <w:b/>
        </w:rPr>
        <w:t xml:space="preserve">    </w:t>
      </w:r>
      <w:r w:rsidRPr="003B6E15">
        <w:rPr>
          <w:rFonts w:ascii="Arial" w:hAnsi="Arial" w:cs="Arial"/>
        </w:rPr>
        <w:t>1</w:t>
      </w:r>
      <w:r w:rsidRPr="003B6E15">
        <w:rPr>
          <w:rFonts w:ascii="Arial" w:hAnsi="Arial" w:cs="Arial" w:hint="eastAsia"/>
        </w:rPr>
        <w:t>、在搜索框输入关键字（拼音</w:t>
      </w:r>
      <w:r w:rsidRPr="003B6E15">
        <w:rPr>
          <w:rFonts w:ascii="Arial" w:hAnsi="Arial" w:cs="Arial" w:hint="eastAsia"/>
        </w:rPr>
        <w:t>/</w:t>
      </w:r>
      <w:r w:rsidRPr="003B6E15">
        <w:rPr>
          <w:rFonts w:ascii="Arial" w:hAnsi="Arial" w:cs="Arial" w:hint="eastAsia"/>
        </w:rPr>
        <w:t>拼音首字母</w:t>
      </w:r>
      <w:r w:rsidRPr="003B6E15">
        <w:rPr>
          <w:rFonts w:ascii="Arial" w:hAnsi="Arial" w:cs="Arial" w:hint="eastAsia"/>
        </w:rPr>
        <w:t>/</w:t>
      </w:r>
      <w:r w:rsidRPr="003B6E15">
        <w:rPr>
          <w:rFonts w:ascii="Arial" w:hAnsi="Arial" w:cs="Arial" w:hint="eastAsia"/>
        </w:rPr>
        <w:t>汉字），点击搜索，对关键字进行</w:t>
      </w:r>
      <w:r w:rsidR="00CF4BB3">
        <w:rPr>
          <w:rFonts w:ascii="Arial" w:hAnsi="Arial" w:cs="Arial" w:hint="eastAsia"/>
        </w:rPr>
        <w:t>模糊</w:t>
      </w:r>
      <w:r w:rsidRPr="003B6E15">
        <w:rPr>
          <w:rFonts w:ascii="Arial" w:hAnsi="Arial" w:cs="Arial" w:hint="eastAsia"/>
        </w:rPr>
        <w:t>搜索，搜索结果在该页面展示，如果搜索结果较多，也用分页显示，分页的规则是一页</w:t>
      </w:r>
      <w:r w:rsidRPr="003B6E15">
        <w:rPr>
          <w:rFonts w:ascii="Arial" w:hAnsi="Arial" w:cs="Arial" w:hint="eastAsia"/>
        </w:rPr>
        <w:t>10</w:t>
      </w:r>
      <w:r w:rsidRPr="003B6E15">
        <w:rPr>
          <w:rFonts w:ascii="Arial" w:hAnsi="Arial" w:cs="Arial" w:hint="eastAsia"/>
        </w:rPr>
        <w:t>行，每行</w:t>
      </w:r>
      <w:r w:rsidRPr="003B6E15">
        <w:rPr>
          <w:rFonts w:ascii="Arial" w:hAnsi="Arial" w:cs="Arial" w:hint="eastAsia"/>
        </w:rPr>
        <w:t>5</w:t>
      </w:r>
      <w:r w:rsidRPr="003B6E15">
        <w:rPr>
          <w:rFonts w:ascii="Arial" w:hAnsi="Arial" w:cs="Arial" w:hint="eastAsia"/>
        </w:rPr>
        <w:t>个</w:t>
      </w:r>
    </w:p>
    <w:p w:rsidR="003B6E15" w:rsidRPr="003B6E15" w:rsidRDefault="003B6E15" w:rsidP="003B6E15">
      <w:pPr>
        <w:spacing w:afterLines="50" w:after="156"/>
        <w:ind w:firstLine="420"/>
        <w:rPr>
          <w:rFonts w:ascii="Arial" w:hAnsi="Arial" w:cs="Arial"/>
        </w:rPr>
      </w:pPr>
      <w:r w:rsidRPr="003B6E15">
        <w:rPr>
          <w:rFonts w:ascii="Arial" w:hAnsi="Arial" w:cs="Arial"/>
        </w:rPr>
        <w:t>2</w:t>
      </w:r>
      <w:r w:rsidRPr="003B6E15">
        <w:rPr>
          <w:rFonts w:ascii="Arial" w:hAnsi="Arial" w:cs="Arial" w:hint="eastAsia"/>
        </w:rPr>
        <w:t>、在下拉框中选择需要查询的省份，点击查询，筛选出该省份的景区</w:t>
      </w:r>
    </w:p>
    <w:p w:rsidR="003B6E15" w:rsidRPr="003B6E15" w:rsidRDefault="003B6E15" w:rsidP="003B6E15">
      <w:pPr>
        <w:spacing w:afterLines="50" w:after="156"/>
        <w:ind w:firstLine="420"/>
        <w:rPr>
          <w:rFonts w:ascii="Arial" w:hAnsi="Arial" w:cs="Arial"/>
        </w:rPr>
      </w:pPr>
      <w:r w:rsidRPr="003B6E15">
        <w:rPr>
          <w:rFonts w:ascii="Arial" w:hAnsi="Arial" w:cs="Arial"/>
        </w:rPr>
        <w:t>3</w:t>
      </w:r>
      <w:r w:rsidRPr="003B6E15">
        <w:rPr>
          <w:rFonts w:ascii="Arial" w:hAnsi="Arial" w:cs="Arial" w:hint="eastAsia"/>
        </w:rPr>
        <w:t>、景区列表页面，用分页显示，一页</w:t>
      </w:r>
      <w:r w:rsidRPr="003B6E15">
        <w:rPr>
          <w:rFonts w:ascii="Arial" w:hAnsi="Arial" w:cs="Arial" w:hint="eastAsia"/>
        </w:rPr>
        <w:t>10</w:t>
      </w:r>
      <w:r w:rsidRPr="003B6E15">
        <w:rPr>
          <w:rFonts w:ascii="Arial" w:hAnsi="Arial" w:cs="Arial" w:hint="eastAsia"/>
        </w:rPr>
        <w:t>行，每行</w:t>
      </w:r>
      <w:r w:rsidRPr="003B6E15">
        <w:rPr>
          <w:rFonts w:ascii="Arial" w:hAnsi="Arial" w:cs="Arial" w:hint="eastAsia"/>
        </w:rPr>
        <w:t>5</w:t>
      </w:r>
      <w:r w:rsidRPr="003B6E15">
        <w:rPr>
          <w:rFonts w:ascii="Arial" w:hAnsi="Arial" w:cs="Arial" w:hint="eastAsia"/>
        </w:rPr>
        <w:t>个</w:t>
      </w:r>
    </w:p>
    <w:p w:rsidR="003B6E15" w:rsidRDefault="003B6E15" w:rsidP="003B6E15">
      <w:pPr>
        <w:spacing w:afterLines="50" w:after="156"/>
        <w:ind w:firstLine="420"/>
        <w:rPr>
          <w:rFonts w:ascii="Arial" w:hAnsi="Arial" w:cs="Arial"/>
        </w:rPr>
      </w:pPr>
      <w:r w:rsidRPr="003B6E15">
        <w:rPr>
          <w:rFonts w:ascii="Arial" w:hAnsi="Arial" w:cs="Arial" w:hint="eastAsia"/>
        </w:rPr>
        <w:t>4</w:t>
      </w:r>
      <w:r w:rsidRPr="003B6E15">
        <w:rPr>
          <w:rFonts w:ascii="Arial" w:hAnsi="Arial" w:cs="Arial" w:hint="eastAsia"/>
        </w:rPr>
        <w:t>、点击数字进入到对应的数字页，在输入框输入数字并点击回车，系统进入到对应数字的页面</w:t>
      </w:r>
    </w:p>
    <w:p w:rsidR="003B6E15" w:rsidRPr="003B6E15" w:rsidRDefault="003B6E15" w:rsidP="003B6E15">
      <w:pPr>
        <w:spacing w:afterLines="50" w:after="156"/>
        <w:ind w:firstLine="420"/>
        <w:rPr>
          <w:rFonts w:ascii="Arial" w:hAnsi="Arial" w:cs="Arial"/>
          <w:b/>
        </w:rPr>
      </w:pPr>
      <w:r>
        <w:rPr>
          <w:rFonts w:ascii="Arial" w:hAnsi="Arial" w:cs="Arial" w:hint="eastAsia"/>
        </w:rPr>
        <w:t>5</w:t>
      </w:r>
      <w:r>
        <w:rPr>
          <w:rFonts w:ascii="Arial" w:hAnsi="Arial" w:cs="Arial" w:hint="eastAsia"/>
        </w:rPr>
        <w:t>、图片</w:t>
      </w:r>
      <w:r>
        <w:rPr>
          <w:rFonts w:ascii="Arial" w:hAnsi="Arial" w:cs="Arial"/>
        </w:rPr>
        <w:t>不能</w:t>
      </w:r>
      <w:r>
        <w:rPr>
          <w:rFonts w:ascii="Arial" w:hAnsi="Arial" w:cs="Arial" w:hint="eastAsia"/>
        </w:rPr>
        <w:t>放大</w:t>
      </w:r>
      <w:r>
        <w:rPr>
          <w:rFonts w:ascii="Arial" w:hAnsi="Arial" w:cs="Arial"/>
        </w:rPr>
        <w:t>，景区名称</w:t>
      </w:r>
      <w:r>
        <w:rPr>
          <w:rFonts w:ascii="Arial" w:hAnsi="Arial" w:cs="Arial" w:hint="eastAsia"/>
        </w:rPr>
        <w:t>显示全部</w:t>
      </w:r>
      <w:r>
        <w:rPr>
          <w:rFonts w:ascii="Arial" w:hAnsi="Arial" w:cs="Arial"/>
        </w:rPr>
        <w:t>文字</w:t>
      </w:r>
    </w:p>
    <w:p w:rsidR="00C07961" w:rsidRDefault="003B6E15" w:rsidP="003B6E15">
      <w:pPr>
        <w:spacing w:afterLines="50" w:after="156"/>
        <w:jc w:val="center"/>
        <w:rPr>
          <w:rFonts w:ascii="Arial" w:hAnsi="Arial" w:cs="Arial"/>
          <w:color w:val="0000FF"/>
        </w:rPr>
      </w:pPr>
      <w:r>
        <w:rPr>
          <w:noProof/>
        </w:rPr>
        <w:drawing>
          <wp:inline distT="0" distB="0" distL="0" distR="0" wp14:anchorId="1D7A8ABB" wp14:editId="0128E6CD">
            <wp:extent cx="5943600" cy="24669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E15" w:rsidRPr="003B6E15" w:rsidRDefault="003B6E15" w:rsidP="00F04653">
      <w:pPr>
        <w:spacing w:afterLines="50" w:after="156"/>
        <w:rPr>
          <w:rFonts w:ascii="Arial" w:hAnsi="Arial" w:cs="Arial"/>
          <w:color w:val="0000FF"/>
        </w:rPr>
      </w:pPr>
    </w:p>
    <w:p w:rsidR="008E387B" w:rsidRPr="000D332A" w:rsidRDefault="003B6E15" w:rsidP="000D332A">
      <w:pPr>
        <w:pStyle w:val="4"/>
        <w:ind w:leftChars="135" w:left="283"/>
      </w:pPr>
      <w:bookmarkStart w:id="47" w:name="_Toc442442374"/>
      <w:r w:rsidRPr="003B6E15">
        <w:rPr>
          <w:rFonts w:hint="eastAsia"/>
        </w:rPr>
        <w:t>展示景区</w:t>
      </w:r>
      <w:r w:rsidRPr="003B6E15">
        <w:t>详情</w:t>
      </w:r>
      <w:bookmarkEnd w:id="47"/>
    </w:p>
    <w:p w:rsidR="00E83D7E" w:rsidRPr="0028283F" w:rsidRDefault="00E83D7E" w:rsidP="00E83D7E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C45B14" w:rsidRPr="004C0DEB" w:rsidRDefault="003B6E15" w:rsidP="004C0DE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、用户在</w:t>
      </w:r>
      <w:r>
        <w:rPr>
          <w:rFonts w:ascii="Arial" w:hAnsi="Arial" w:cs="Arial"/>
          <w:i w:val="0"/>
          <w:color w:val="auto"/>
        </w:rPr>
        <w:t>景区列表页面点击</w:t>
      </w:r>
      <w:r>
        <w:rPr>
          <w:rFonts w:ascii="Arial" w:hAnsi="Arial" w:cs="Arial" w:hint="eastAsia"/>
          <w:i w:val="0"/>
          <w:color w:val="auto"/>
        </w:rPr>
        <w:t>其中</w:t>
      </w:r>
      <w:r>
        <w:rPr>
          <w:rFonts w:ascii="Arial" w:hAnsi="Arial" w:cs="Arial"/>
          <w:i w:val="0"/>
          <w:color w:val="auto"/>
        </w:rPr>
        <w:t>一个景区进入</w:t>
      </w:r>
      <w:r>
        <w:rPr>
          <w:rFonts w:ascii="Arial" w:hAnsi="Arial" w:cs="Arial" w:hint="eastAsia"/>
          <w:i w:val="0"/>
          <w:color w:val="auto"/>
        </w:rPr>
        <w:t>该</w:t>
      </w:r>
      <w:r>
        <w:rPr>
          <w:rFonts w:ascii="Arial" w:hAnsi="Arial" w:cs="Arial"/>
          <w:i w:val="0"/>
          <w:color w:val="auto"/>
        </w:rPr>
        <w:t>详情页</w:t>
      </w:r>
    </w:p>
    <w:p w:rsidR="00E83D7E" w:rsidRDefault="00E83D7E" w:rsidP="00E83D7E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4C0DEB" w:rsidRDefault="00C45B14" w:rsidP="004C0DE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 w:rsidR="003B6E15">
        <w:rPr>
          <w:rFonts w:ascii="Arial" w:hAnsi="Arial" w:cs="Arial"/>
          <w:i w:val="0"/>
          <w:color w:val="auto"/>
        </w:rPr>
        <w:t>用户</w:t>
      </w:r>
      <w:r w:rsidR="003B6E15">
        <w:rPr>
          <w:rFonts w:ascii="Arial" w:hAnsi="Arial" w:cs="Arial" w:hint="eastAsia"/>
          <w:i w:val="0"/>
          <w:color w:val="auto"/>
        </w:rPr>
        <w:t>必须</w:t>
      </w:r>
      <w:r w:rsidR="003B6E15">
        <w:rPr>
          <w:rFonts w:ascii="Arial" w:hAnsi="Arial" w:cs="Arial"/>
          <w:i w:val="0"/>
          <w:color w:val="auto"/>
        </w:rPr>
        <w:t>处于登录</w:t>
      </w:r>
      <w:r w:rsidR="003B6E15">
        <w:rPr>
          <w:rFonts w:ascii="Arial" w:hAnsi="Arial" w:cs="Arial" w:hint="eastAsia"/>
          <w:i w:val="0"/>
          <w:color w:val="auto"/>
        </w:rPr>
        <w:t>状态</w:t>
      </w:r>
    </w:p>
    <w:p w:rsidR="003B6E15" w:rsidRPr="003B6E15" w:rsidRDefault="003B6E15" w:rsidP="004C0DE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用户拥有采购权限</w:t>
      </w:r>
    </w:p>
    <w:p w:rsidR="00E83D7E" w:rsidRDefault="00E83D7E" w:rsidP="00E83D7E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 w:rsidR="00B84346">
        <w:rPr>
          <w:rFonts w:ascii="Arial" w:hAnsi="Arial" w:cs="Arial" w:hint="eastAsia"/>
        </w:rPr>
        <w:t>/</w:t>
      </w:r>
      <w:r w:rsidR="00B84346"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4C0DEB" w:rsidRPr="004C0DEB" w:rsidRDefault="003B6E15" w:rsidP="003B6E1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1221" w:dyaOrig="1005">
          <v:shape id="_x0000_i1030" type="#_x0000_t75" style="width:468pt;height:42pt" o:ole="">
            <v:imagedata r:id="rId19" o:title=""/>
          </v:shape>
          <o:OLEObject Type="Embed" ProgID="Visio.Drawing.15" ShapeID="_x0000_i1030" DrawAspect="Content" ObjectID="_1519464858" r:id="rId20"/>
        </w:object>
      </w:r>
    </w:p>
    <w:p w:rsidR="00E83D7E" w:rsidRDefault="00E83D7E" w:rsidP="00E83D7E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646620" w:rsidRPr="00DA73C4" w:rsidRDefault="00646620" w:rsidP="00E24E5D">
      <w:pPr>
        <w:spacing w:afterLines="50" w:after="156"/>
        <w:ind w:firstLineChars="200" w:firstLine="420"/>
        <w:rPr>
          <w:rFonts w:ascii="Arial" w:hAnsi="Arial" w:cs="Arial"/>
        </w:rPr>
      </w:pPr>
      <w:r w:rsidRPr="00DA73C4">
        <w:rPr>
          <w:rFonts w:ascii="Arial" w:hAnsi="Arial" w:cs="Arial" w:hint="eastAsia"/>
        </w:rPr>
        <w:t>点击景区</w:t>
      </w:r>
      <w:r w:rsidRPr="00DA73C4">
        <w:rPr>
          <w:rFonts w:ascii="Arial" w:hAnsi="Arial" w:cs="Arial"/>
        </w:rPr>
        <w:t>，进入到景区详情页面，该</w:t>
      </w:r>
      <w:r w:rsidRPr="00DA73C4">
        <w:rPr>
          <w:rFonts w:ascii="Arial" w:hAnsi="Arial" w:cs="Arial" w:hint="eastAsia"/>
        </w:rPr>
        <w:t>页面</w:t>
      </w:r>
      <w:r w:rsidRPr="00DA73C4">
        <w:rPr>
          <w:rFonts w:ascii="Arial" w:hAnsi="Arial" w:cs="Arial"/>
        </w:rPr>
        <w:t>展示景区的</w:t>
      </w:r>
      <w:r w:rsidRPr="00DA73C4">
        <w:rPr>
          <w:rFonts w:ascii="Arial" w:hAnsi="Arial" w:cs="Arial" w:hint="eastAsia"/>
        </w:rPr>
        <w:t>详情</w:t>
      </w:r>
      <w:r w:rsidRPr="00DA73C4">
        <w:rPr>
          <w:rFonts w:ascii="Arial" w:hAnsi="Arial" w:cs="Arial"/>
        </w:rPr>
        <w:t>和</w:t>
      </w:r>
      <w:r w:rsidR="00DA73C4" w:rsidRPr="00DA73C4">
        <w:rPr>
          <w:rFonts w:ascii="Arial" w:hAnsi="Arial" w:cs="Arial" w:hint="eastAsia"/>
        </w:rPr>
        <w:t>票详情</w:t>
      </w:r>
    </w:p>
    <w:p w:rsidR="00C17B7B" w:rsidRDefault="00646620" w:rsidP="003B6E1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192B0929" wp14:editId="230B36B3">
            <wp:extent cx="5943600" cy="548132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E15" w:rsidRDefault="003B6E15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景区</w:t>
      </w:r>
      <w:r>
        <w:rPr>
          <w:rFonts w:ascii="Arial" w:hAnsi="Arial" w:cs="Arial"/>
          <w:i w:val="0"/>
          <w:color w:val="auto"/>
        </w:rPr>
        <w:t>详情显示字段包含：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3B6E15" w:rsidTr="003B6E15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3B6E15" w:rsidRPr="003B6E15" w:rsidRDefault="003B6E15" w:rsidP="003B6E1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3B6E15" w:rsidRPr="003B6E15" w:rsidRDefault="003B6E15" w:rsidP="003B6E1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3B6E15" w:rsidTr="003B6E15">
        <w:tc>
          <w:tcPr>
            <w:tcW w:w="1838" w:type="dxa"/>
          </w:tcPr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名称</w:t>
            </w:r>
          </w:p>
        </w:tc>
        <w:tc>
          <w:tcPr>
            <w:tcW w:w="7512" w:type="dxa"/>
          </w:tcPr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 w:rsidR="00800681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、对应</w:t>
            </w:r>
            <w:r w:rsidR="00800681">
              <w:rPr>
                <w:rFonts w:ascii="Arial" w:hAnsi="Arial" w:cs="Arial"/>
                <w:color w:val="000000" w:themeColor="text1"/>
                <w:sz w:val="18"/>
                <w:szCs w:val="18"/>
              </w:rPr>
              <w:t>景区端或大平台</w:t>
            </w:r>
            <w:r w:rsidR="00800681">
              <w:rPr>
                <w:rFonts w:ascii="Arial" w:hAnsi="Arial" w:cs="Arial"/>
                <w:color w:val="000000" w:themeColor="text1"/>
                <w:sz w:val="18"/>
                <w:szCs w:val="18"/>
              </w:rPr>
              <w:t>“</w:t>
            </w:r>
            <w:r w:rsidR="00800681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景区名称</w:t>
            </w:r>
            <w:r w:rsidR="00800681"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  <w:r w:rsidR="00800681">
              <w:rPr>
                <w:rFonts w:ascii="Arial" w:hAnsi="Arial" w:cs="Arial"/>
                <w:color w:val="000000" w:themeColor="text1"/>
                <w:sz w:val="18"/>
                <w:szCs w:val="18"/>
              </w:rPr>
              <w:t>字段</w:t>
            </w:r>
          </w:p>
        </w:tc>
      </w:tr>
      <w:tr w:rsidR="002123E7" w:rsidTr="003B6E15">
        <w:tc>
          <w:tcPr>
            <w:tcW w:w="1838" w:type="dxa"/>
          </w:tcPr>
          <w:p w:rsidR="002123E7" w:rsidRDefault="002123E7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大图</w:t>
            </w:r>
          </w:p>
        </w:tc>
        <w:tc>
          <w:tcPr>
            <w:tcW w:w="7512" w:type="dxa"/>
          </w:tcPr>
          <w:p w:rsidR="002123E7" w:rsidRDefault="002123E7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对应景区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或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大平台图片</w:t>
            </w:r>
          </w:p>
        </w:tc>
      </w:tr>
      <w:tr w:rsidR="002123E7" w:rsidTr="003B6E15">
        <w:tc>
          <w:tcPr>
            <w:tcW w:w="1838" w:type="dxa"/>
          </w:tcPr>
          <w:p w:rsidR="002123E7" w:rsidRDefault="002123E7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图片流</w:t>
            </w:r>
          </w:p>
        </w:tc>
        <w:tc>
          <w:tcPr>
            <w:tcW w:w="7512" w:type="dxa"/>
          </w:tcPr>
          <w:p w:rsidR="002123E7" w:rsidRDefault="002123E7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对应景区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或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大平台图片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上限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5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张</w:t>
            </w:r>
          </w:p>
        </w:tc>
      </w:tr>
      <w:tr w:rsidR="003B6E15" w:rsidTr="003B6E15">
        <w:tc>
          <w:tcPr>
            <w:tcW w:w="1838" w:type="dxa"/>
          </w:tcPr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评级</w:t>
            </w:r>
          </w:p>
        </w:tc>
        <w:tc>
          <w:tcPr>
            <w:tcW w:w="7512" w:type="dxa"/>
          </w:tcPr>
          <w:p w:rsid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800681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几</w:t>
            </w:r>
            <w:r w:rsidR="00800681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A</w:t>
            </w:r>
            <w:r w:rsidR="00800681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级景区</w:t>
            </w:r>
          </w:p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如果没有数据，则不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显示</w:t>
            </w:r>
          </w:p>
        </w:tc>
      </w:tr>
      <w:tr w:rsidR="003B6E15" w:rsidTr="003B6E15">
        <w:tc>
          <w:tcPr>
            <w:tcW w:w="1838" w:type="dxa"/>
          </w:tcPr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景区地址</w:t>
            </w:r>
          </w:p>
        </w:tc>
        <w:tc>
          <w:tcPr>
            <w:tcW w:w="7512" w:type="dxa"/>
          </w:tcPr>
          <w:p w:rsid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C32492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对应</w:t>
            </w:r>
            <w:r w:rsidR="00C32492">
              <w:rPr>
                <w:rFonts w:ascii="Arial" w:hAnsi="Arial" w:cs="Arial"/>
                <w:color w:val="000000" w:themeColor="text1"/>
                <w:sz w:val="18"/>
                <w:szCs w:val="18"/>
              </w:rPr>
              <w:t>景区端或大平台</w:t>
            </w:r>
            <w:r w:rsidR="00C32492">
              <w:rPr>
                <w:rFonts w:ascii="Arial" w:hAnsi="Arial" w:cs="Arial"/>
                <w:color w:val="000000" w:themeColor="text1"/>
                <w:sz w:val="18"/>
                <w:szCs w:val="18"/>
              </w:rPr>
              <w:t>“</w:t>
            </w:r>
            <w:r w:rsidR="00C32492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景区地址</w:t>
            </w:r>
            <w:r w:rsidR="00C32492"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  <w:r w:rsidR="00C32492">
              <w:rPr>
                <w:rFonts w:ascii="Arial" w:hAnsi="Arial" w:cs="Arial"/>
                <w:color w:val="000000" w:themeColor="text1"/>
                <w:sz w:val="18"/>
                <w:szCs w:val="18"/>
              </w:rPr>
              <w:t>字段</w:t>
            </w:r>
          </w:p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如果没有数据，则不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显示</w:t>
            </w:r>
          </w:p>
        </w:tc>
      </w:tr>
      <w:tr w:rsidR="003B6E15" w:rsidTr="003B6E15">
        <w:tc>
          <w:tcPr>
            <w:tcW w:w="1838" w:type="dxa"/>
          </w:tcPr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加点返利前置相关景区</w:t>
            </w:r>
          </w:p>
        </w:tc>
        <w:tc>
          <w:tcPr>
            <w:tcW w:w="7512" w:type="dxa"/>
          </w:tcPr>
          <w:p w:rsid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C32492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指</w:t>
            </w:r>
            <w:r w:rsidR="00C32492">
              <w:rPr>
                <w:rFonts w:ascii="Arial" w:hAnsi="Arial" w:cs="Arial"/>
                <w:color w:val="000000" w:themeColor="text1"/>
                <w:sz w:val="18"/>
                <w:szCs w:val="18"/>
              </w:rPr>
              <w:t>此景区</w:t>
            </w:r>
            <w:r w:rsidR="00C32492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的产品</w:t>
            </w:r>
            <w:r w:rsidR="00C32492">
              <w:rPr>
                <w:rFonts w:ascii="Arial" w:hAnsi="Arial" w:cs="Arial"/>
                <w:color w:val="000000" w:themeColor="text1"/>
                <w:sz w:val="18"/>
                <w:szCs w:val="18"/>
              </w:rPr>
              <w:t>中</w:t>
            </w:r>
            <w:r w:rsidR="00C32492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作为</w:t>
            </w:r>
            <w:r w:rsidR="00C32492">
              <w:rPr>
                <w:rFonts w:ascii="Arial" w:hAnsi="Arial" w:cs="Arial"/>
                <w:color w:val="000000" w:themeColor="text1"/>
                <w:sz w:val="18"/>
                <w:szCs w:val="18"/>
              </w:rPr>
              <w:t>前置产品，所对应后置产品所在的景区</w:t>
            </w:r>
          </w:p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如果没有数据，则不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显示</w:t>
            </w:r>
          </w:p>
        </w:tc>
      </w:tr>
      <w:tr w:rsidR="003B6E15" w:rsidTr="003B6E15">
        <w:tc>
          <w:tcPr>
            <w:tcW w:w="1838" w:type="dxa"/>
          </w:tcPr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加点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返利后置相关景区</w:t>
            </w:r>
          </w:p>
        </w:tc>
        <w:tc>
          <w:tcPr>
            <w:tcW w:w="7512" w:type="dxa"/>
          </w:tcPr>
          <w:p w:rsid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2123E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指</w:t>
            </w:r>
            <w:r w:rsidR="002123E7">
              <w:rPr>
                <w:rFonts w:ascii="Arial" w:hAnsi="Arial" w:cs="Arial"/>
                <w:color w:val="000000" w:themeColor="text1"/>
                <w:sz w:val="18"/>
                <w:szCs w:val="18"/>
              </w:rPr>
              <w:t>此景区</w:t>
            </w:r>
            <w:r w:rsidR="002123E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的产品</w:t>
            </w:r>
            <w:r w:rsidR="002123E7">
              <w:rPr>
                <w:rFonts w:ascii="Arial" w:hAnsi="Arial" w:cs="Arial"/>
                <w:color w:val="000000" w:themeColor="text1"/>
                <w:sz w:val="18"/>
                <w:szCs w:val="18"/>
              </w:rPr>
              <w:t>中</w:t>
            </w:r>
            <w:r w:rsidR="002123E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作为后置</w:t>
            </w:r>
            <w:r w:rsidR="002123E7">
              <w:rPr>
                <w:rFonts w:ascii="Arial" w:hAnsi="Arial" w:cs="Arial"/>
                <w:color w:val="000000" w:themeColor="text1"/>
                <w:sz w:val="18"/>
                <w:szCs w:val="18"/>
              </w:rPr>
              <w:t>产品，所对应</w:t>
            </w:r>
            <w:r w:rsidR="002123E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前置</w:t>
            </w:r>
            <w:r w:rsidR="002123E7">
              <w:rPr>
                <w:rFonts w:ascii="Arial" w:hAnsi="Arial" w:cs="Arial"/>
                <w:color w:val="000000" w:themeColor="text1"/>
                <w:sz w:val="18"/>
                <w:szCs w:val="18"/>
              </w:rPr>
              <w:t>产品所在的景区</w:t>
            </w:r>
          </w:p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如果没有数据，则不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显示</w:t>
            </w:r>
          </w:p>
        </w:tc>
      </w:tr>
      <w:tr w:rsidR="003B6E15" w:rsidTr="003B6E15">
        <w:tc>
          <w:tcPr>
            <w:tcW w:w="1838" w:type="dxa"/>
          </w:tcPr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介绍</w:t>
            </w:r>
          </w:p>
        </w:tc>
        <w:tc>
          <w:tcPr>
            <w:tcW w:w="7512" w:type="dxa"/>
          </w:tcPr>
          <w:p w:rsid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2123E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对一个景区</w:t>
            </w:r>
            <w:r w:rsidR="002123E7">
              <w:rPr>
                <w:rFonts w:ascii="Arial" w:hAnsi="Arial" w:cs="Arial"/>
                <w:color w:val="000000" w:themeColor="text1"/>
                <w:sz w:val="18"/>
                <w:szCs w:val="18"/>
              </w:rPr>
              <w:t>或大平台景区介绍字段</w:t>
            </w:r>
          </w:p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如果没有数据，则不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显示</w:t>
            </w:r>
          </w:p>
        </w:tc>
      </w:tr>
      <w:tr w:rsidR="003B6E15" w:rsidTr="003B6E15">
        <w:tc>
          <w:tcPr>
            <w:tcW w:w="1838" w:type="dxa"/>
          </w:tcPr>
          <w:p w:rsid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交通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指南</w:t>
            </w:r>
          </w:p>
        </w:tc>
        <w:tc>
          <w:tcPr>
            <w:tcW w:w="7512" w:type="dxa"/>
          </w:tcPr>
          <w:p w:rsid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、展示地图</w:t>
            </w:r>
          </w:p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如果没有数据，则不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显示</w:t>
            </w:r>
          </w:p>
        </w:tc>
      </w:tr>
    </w:tbl>
    <w:p w:rsidR="00C17B7B" w:rsidRDefault="003B6E15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用户</w:t>
      </w:r>
      <w:r>
        <w:rPr>
          <w:rFonts w:ascii="Arial" w:hAnsi="Arial" w:cs="Arial"/>
          <w:i w:val="0"/>
          <w:color w:val="auto"/>
        </w:rPr>
        <w:t>可在</w:t>
      </w:r>
      <w:r>
        <w:rPr>
          <w:rFonts w:ascii="Arial" w:hAnsi="Arial" w:cs="Arial" w:hint="eastAsia"/>
          <w:i w:val="0"/>
          <w:color w:val="auto"/>
        </w:rPr>
        <w:t>此</w:t>
      </w:r>
      <w:r>
        <w:rPr>
          <w:rFonts w:ascii="Arial" w:hAnsi="Arial" w:cs="Arial"/>
          <w:i w:val="0"/>
          <w:color w:val="auto"/>
        </w:rPr>
        <w:t>页面进行景区</w:t>
      </w:r>
      <w:r w:rsidR="00646620">
        <w:rPr>
          <w:rFonts w:ascii="Arial" w:hAnsi="Arial" w:cs="Arial" w:hint="eastAsia"/>
          <w:i w:val="0"/>
          <w:color w:val="auto"/>
        </w:rPr>
        <w:t>搜索，</w:t>
      </w:r>
      <w:r w:rsidR="00646620">
        <w:rPr>
          <w:rFonts w:ascii="Arial" w:hAnsi="Arial" w:cs="Arial"/>
          <w:i w:val="0"/>
          <w:color w:val="auto"/>
        </w:rPr>
        <w:t>搜索结果</w:t>
      </w:r>
      <w:r w:rsidR="00646620">
        <w:rPr>
          <w:rFonts w:ascii="Arial" w:hAnsi="Arial" w:cs="Arial" w:hint="eastAsia"/>
          <w:i w:val="0"/>
          <w:color w:val="auto"/>
        </w:rPr>
        <w:t>会</w:t>
      </w:r>
      <w:r w:rsidR="00646620">
        <w:rPr>
          <w:rFonts w:ascii="Arial" w:hAnsi="Arial" w:cs="Arial"/>
          <w:i w:val="0"/>
          <w:color w:val="auto"/>
        </w:rPr>
        <w:t>在新页面，以列表形式展示</w:t>
      </w:r>
    </w:p>
    <w:p w:rsidR="00BF16D4" w:rsidRDefault="00646620">
      <w:pPr>
        <w:pStyle w:val="4"/>
      </w:pPr>
      <w:bookmarkStart w:id="48" w:name="_Toc442442375"/>
      <w:r>
        <w:rPr>
          <w:rFonts w:hint="eastAsia"/>
        </w:rPr>
        <w:t>票</w:t>
      </w:r>
      <w:r>
        <w:t>详情</w:t>
      </w:r>
      <w:bookmarkEnd w:id="48"/>
    </w:p>
    <w:p w:rsidR="00646620" w:rsidRPr="0028283F" w:rsidRDefault="00646620" w:rsidP="00646620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646620" w:rsidRDefault="00646620" w:rsidP="00646620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、用户在</w:t>
      </w:r>
      <w:r>
        <w:rPr>
          <w:rFonts w:ascii="Arial" w:hAnsi="Arial" w:cs="Arial"/>
          <w:i w:val="0"/>
          <w:color w:val="auto"/>
        </w:rPr>
        <w:t>景区列表页面点击</w:t>
      </w:r>
      <w:r>
        <w:rPr>
          <w:rFonts w:ascii="Arial" w:hAnsi="Arial" w:cs="Arial" w:hint="eastAsia"/>
          <w:i w:val="0"/>
          <w:color w:val="auto"/>
        </w:rPr>
        <w:t>其中</w:t>
      </w:r>
      <w:r>
        <w:rPr>
          <w:rFonts w:ascii="Arial" w:hAnsi="Arial" w:cs="Arial"/>
          <w:i w:val="0"/>
          <w:color w:val="auto"/>
        </w:rPr>
        <w:t>一个景区进入</w:t>
      </w:r>
      <w:r>
        <w:rPr>
          <w:rFonts w:ascii="Arial" w:hAnsi="Arial" w:cs="Arial" w:hint="eastAsia"/>
          <w:i w:val="0"/>
          <w:color w:val="auto"/>
        </w:rPr>
        <w:t>该</w:t>
      </w:r>
      <w:r>
        <w:rPr>
          <w:rFonts w:ascii="Arial" w:hAnsi="Arial" w:cs="Arial"/>
          <w:i w:val="0"/>
          <w:color w:val="auto"/>
        </w:rPr>
        <w:t>详情页</w:t>
      </w:r>
    </w:p>
    <w:p w:rsidR="00646620" w:rsidRPr="00646620" w:rsidRDefault="00646620" w:rsidP="00646620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票详情在景区详情页面展示</w:t>
      </w:r>
    </w:p>
    <w:p w:rsidR="00646620" w:rsidRDefault="00646620" w:rsidP="00646620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646620" w:rsidRDefault="00646620" w:rsidP="00646620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 w:hint="eastAsia"/>
          <w:i w:val="0"/>
          <w:color w:val="auto"/>
        </w:rPr>
        <w:t>必须</w:t>
      </w:r>
      <w:r>
        <w:rPr>
          <w:rFonts w:ascii="Arial" w:hAnsi="Arial" w:cs="Arial"/>
          <w:i w:val="0"/>
          <w:color w:val="auto"/>
        </w:rPr>
        <w:t>处于登录</w:t>
      </w:r>
      <w:r>
        <w:rPr>
          <w:rFonts w:ascii="Arial" w:hAnsi="Arial" w:cs="Arial" w:hint="eastAsia"/>
          <w:i w:val="0"/>
          <w:color w:val="auto"/>
        </w:rPr>
        <w:t>状态</w:t>
      </w:r>
    </w:p>
    <w:p w:rsidR="00646620" w:rsidRPr="003B6E15" w:rsidRDefault="00646620" w:rsidP="00646620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用户拥有采购权限</w:t>
      </w:r>
    </w:p>
    <w:p w:rsidR="00646620" w:rsidRDefault="00646620" w:rsidP="00646620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646620" w:rsidRPr="004C0DEB" w:rsidRDefault="00646620" w:rsidP="0064662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1221" w:dyaOrig="1005">
          <v:shape id="_x0000_i1031" type="#_x0000_t75" style="width:468pt;height:42pt" o:ole="">
            <v:imagedata r:id="rId22" o:title=""/>
          </v:shape>
          <o:OLEObject Type="Embed" ProgID="Visio.Drawing.15" ShapeID="_x0000_i1031" DrawAspect="Content" ObjectID="_1519464859" r:id="rId23"/>
        </w:object>
      </w:r>
    </w:p>
    <w:p w:rsidR="00646620" w:rsidRDefault="00646620" w:rsidP="00646620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DA73C4" w:rsidRDefault="00DA73C4" w:rsidP="00E24E5D">
      <w:pPr>
        <w:spacing w:afterLines="50" w:after="156"/>
        <w:ind w:firstLineChars="200" w:firstLine="420"/>
        <w:rPr>
          <w:rFonts w:ascii="Arial" w:hAnsi="Arial" w:cs="Arial"/>
        </w:rPr>
      </w:pPr>
      <w:r w:rsidRPr="00DA73C4">
        <w:rPr>
          <w:rFonts w:ascii="Arial" w:hAnsi="Arial" w:cs="Arial" w:hint="eastAsia"/>
        </w:rPr>
        <w:t>点击景区</w:t>
      </w:r>
      <w:r w:rsidRPr="00DA73C4">
        <w:rPr>
          <w:rFonts w:ascii="Arial" w:hAnsi="Arial" w:cs="Arial"/>
        </w:rPr>
        <w:t>，进入到景区详情页面，该</w:t>
      </w:r>
      <w:r w:rsidRPr="00DA73C4">
        <w:rPr>
          <w:rFonts w:ascii="Arial" w:hAnsi="Arial" w:cs="Arial" w:hint="eastAsia"/>
        </w:rPr>
        <w:t>页面</w:t>
      </w:r>
      <w:r w:rsidRPr="00DA73C4">
        <w:rPr>
          <w:rFonts w:ascii="Arial" w:hAnsi="Arial" w:cs="Arial"/>
        </w:rPr>
        <w:t>展示景区的</w:t>
      </w:r>
      <w:r w:rsidRPr="00DA73C4">
        <w:rPr>
          <w:rFonts w:ascii="Arial" w:hAnsi="Arial" w:cs="Arial" w:hint="eastAsia"/>
        </w:rPr>
        <w:t>详情</w:t>
      </w:r>
      <w:r w:rsidRPr="00DA73C4">
        <w:rPr>
          <w:rFonts w:ascii="Arial" w:hAnsi="Arial" w:cs="Arial"/>
        </w:rPr>
        <w:t>和</w:t>
      </w:r>
      <w:r w:rsidRPr="00DA73C4">
        <w:rPr>
          <w:rFonts w:ascii="Arial" w:hAnsi="Arial" w:cs="Arial" w:hint="eastAsia"/>
        </w:rPr>
        <w:t>票详情</w:t>
      </w:r>
    </w:p>
    <w:p w:rsidR="00BE28E0" w:rsidRDefault="00BE28E0" w:rsidP="00BE28E0">
      <w:pPr>
        <w:spacing w:afterLines="50" w:after="156"/>
        <w:ind w:firstLineChars="200" w:firstLine="420"/>
        <w:rPr>
          <w:ins w:id="49" w:author="Zhao Kai" w:date="2016-03-01T16:41:00Z"/>
          <w:rFonts w:ascii="Arial" w:hAnsi="Arial" w:cs="Arial"/>
        </w:rPr>
      </w:pPr>
      <w:ins w:id="50" w:author="Zhao Kai" w:date="2016-03-01T16:41:00Z">
        <w:r>
          <w:rPr>
            <w:rFonts w:ascii="Arial" w:hAnsi="Arial" w:cs="Arial" w:hint="eastAsia"/>
          </w:rPr>
          <w:t>1</w:t>
        </w:r>
        <w:r>
          <w:rPr>
            <w:rFonts w:ascii="Arial" w:hAnsi="Arial" w:cs="Arial" w:hint="eastAsia"/>
          </w:rPr>
          <w:t>、</w:t>
        </w:r>
        <w:r>
          <w:rPr>
            <w:rFonts w:ascii="Arial" w:hAnsi="Arial" w:cs="Arial"/>
          </w:rPr>
          <w:t>获取产品及价格的规则：</w:t>
        </w:r>
      </w:ins>
    </w:p>
    <w:p w:rsidR="00BE28E0" w:rsidRDefault="00BE28E0" w:rsidP="00BE28E0">
      <w:pPr>
        <w:spacing w:afterLines="50" w:after="156"/>
        <w:ind w:firstLineChars="200" w:firstLine="420"/>
        <w:rPr>
          <w:ins w:id="51" w:author="Zhao Kai" w:date="2016-03-01T16:41:00Z"/>
          <w:rFonts w:ascii="Arial" w:hAnsi="Arial" w:cs="Arial"/>
        </w:rPr>
      </w:pPr>
      <w:ins w:id="52" w:author="Zhao Kai" w:date="2016-03-01T16:41:00Z">
        <w:r>
          <w:rPr>
            <w:rFonts w:ascii="Arial" w:hAnsi="Arial" w:cs="Arial" w:hint="eastAsia"/>
          </w:rPr>
          <w:t>（</w:t>
        </w:r>
        <w:r>
          <w:rPr>
            <w:rFonts w:ascii="Arial" w:hAnsi="Arial" w:cs="Arial" w:hint="eastAsia"/>
          </w:rPr>
          <w:t>1</w:t>
        </w:r>
        <w:r>
          <w:rPr>
            <w:rFonts w:ascii="Arial" w:hAnsi="Arial" w:cs="Arial"/>
          </w:rPr>
          <w:t>）</w:t>
        </w:r>
        <w:r>
          <w:rPr>
            <w:rFonts w:ascii="Arial" w:hAnsi="Arial" w:cs="Arial" w:hint="eastAsia"/>
          </w:rPr>
          <w:t>直销政策：供应</w:t>
        </w:r>
        <w:r>
          <w:rPr>
            <w:rFonts w:ascii="Arial" w:hAnsi="Arial" w:cs="Arial"/>
          </w:rPr>
          <w:t>端生成的分销帐号，直接从景区端获取信</w:t>
        </w:r>
        <w:r>
          <w:rPr>
            <w:rFonts w:ascii="Arial" w:hAnsi="Arial" w:cs="Arial" w:hint="eastAsia"/>
          </w:rPr>
          <w:t>政策</w:t>
        </w:r>
        <w:r>
          <w:rPr>
            <w:rFonts w:ascii="Arial" w:hAnsi="Arial" w:cs="Arial"/>
          </w:rPr>
          <w:t>信息</w:t>
        </w:r>
      </w:ins>
    </w:p>
    <w:p w:rsidR="00BE28E0" w:rsidRDefault="00BE28E0" w:rsidP="00BE28E0">
      <w:pPr>
        <w:spacing w:afterLines="50" w:after="156"/>
        <w:ind w:firstLineChars="200" w:firstLine="420"/>
        <w:rPr>
          <w:ins w:id="53" w:author="Zhao Kai" w:date="2016-03-01T16:41:00Z"/>
          <w:rFonts w:ascii="Arial" w:hAnsi="Arial" w:cs="Arial"/>
        </w:rPr>
      </w:pPr>
      <w:ins w:id="54" w:author="Zhao Kai" w:date="2016-03-01T16:41:00Z">
        <w:r>
          <w:rPr>
            <w:rFonts w:ascii="Arial" w:hAnsi="Arial" w:cs="Arial" w:hint="eastAsia"/>
          </w:rPr>
          <w:t>（</w:t>
        </w:r>
        <w:r>
          <w:rPr>
            <w:rFonts w:ascii="Arial" w:hAnsi="Arial" w:cs="Arial" w:hint="eastAsia"/>
          </w:rPr>
          <w:t>2</w:t>
        </w:r>
        <w:r>
          <w:rPr>
            <w:rFonts w:ascii="Arial" w:hAnsi="Arial" w:cs="Arial"/>
          </w:rPr>
          <w:t>）</w:t>
        </w:r>
        <w:r>
          <w:rPr>
            <w:rFonts w:ascii="Arial" w:hAnsi="Arial" w:cs="Arial" w:hint="eastAsia"/>
          </w:rPr>
          <w:t>票之家</w:t>
        </w:r>
        <w:r>
          <w:rPr>
            <w:rFonts w:ascii="Arial" w:hAnsi="Arial" w:cs="Arial"/>
          </w:rPr>
          <w:t>分销政策：除了供应端</w:t>
        </w:r>
        <w:r>
          <w:rPr>
            <w:rFonts w:ascii="Arial" w:hAnsi="Arial" w:cs="Arial" w:hint="eastAsia"/>
          </w:rPr>
          <w:t>外</w:t>
        </w:r>
        <w:r>
          <w:rPr>
            <w:rFonts w:ascii="Arial" w:hAnsi="Arial" w:cs="Arial"/>
          </w:rPr>
          <w:t>，其他端</w:t>
        </w:r>
        <w:r>
          <w:rPr>
            <w:rFonts w:ascii="Arial" w:hAnsi="Arial" w:cs="Arial" w:hint="eastAsia"/>
          </w:rPr>
          <w:t>生成</w:t>
        </w:r>
        <w:r>
          <w:rPr>
            <w:rFonts w:ascii="Arial" w:hAnsi="Arial" w:cs="Arial"/>
          </w:rPr>
          <w:t>的</w:t>
        </w:r>
        <w:r>
          <w:rPr>
            <w:rFonts w:ascii="Arial" w:hAnsi="Arial" w:cs="Arial" w:hint="eastAsia"/>
          </w:rPr>
          <w:t>分销端</w:t>
        </w:r>
        <w:r>
          <w:rPr>
            <w:rFonts w:ascii="Arial" w:hAnsi="Arial" w:cs="Arial"/>
          </w:rPr>
          <w:t>帐号，</w:t>
        </w:r>
        <w:r>
          <w:rPr>
            <w:rFonts w:ascii="Arial" w:hAnsi="Arial" w:cs="Arial" w:hint="eastAsia"/>
          </w:rPr>
          <w:t>这些</w:t>
        </w:r>
        <w:r>
          <w:rPr>
            <w:rFonts w:ascii="Arial" w:hAnsi="Arial" w:cs="Arial"/>
          </w:rPr>
          <w:t>分销商直接从大平台取</w:t>
        </w:r>
        <w:r>
          <w:rPr>
            <w:rFonts w:ascii="Arial" w:hAnsi="Arial" w:cs="Arial" w:hint="eastAsia"/>
          </w:rPr>
          <w:t>政策</w:t>
        </w:r>
        <w:r>
          <w:rPr>
            <w:rFonts w:ascii="Arial" w:hAnsi="Arial" w:cs="Arial"/>
          </w:rPr>
          <w:t>信息</w:t>
        </w:r>
      </w:ins>
    </w:p>
    <w:p w:rsidR="00BE28E0" w:rsidRDefault="00BE28E0" w:rsidP="00BE28E0">
      <w:pPr>
        <w:spacing w:afterLines="50" w:after="156"/>
        <w:ind w:firstLineChars="200" w:firstLine="420"/>
        <w:rPr>
          <w:ins w:id="55" w:author="Zhao Kai" w:date="2016-03-01T16:41:00Z"/>
          <w:rFonts w:ascii="Arial" w:hAnsi="Arial" w:cs="Arial"/>
        </w:rPr>
      </w:pPr>
      <w:ins w:id="56" w:author="Zhao Kai" w:date="2016-03-01T16:41:00Z">
        <w:r>
          <w:rPr>
            <w:rFonts w:ascii="Arial" w:hAnsi="Arial" w:cs="Arial" w:hint="eastAsia"/>
          </w:rPr>
          <w:t>（</w:t>
        </w:r>
        <w:r>
          <w:rPr>
            <w:rFonts w:ascii="Arial" w:hAnsi="Arial" w:cs="Arial" w:hint="eastAsia"/>
          </w:rPr>
          <w:t>3</w:t>
        </w:r>
        <w:r>
          <w:rPr>
            <w:rFonts w:ascii="Arial" w:hAnsi="Arial" w:cs="Arial"/>
          </w:rPr>
          <w:t>）</w:t>
        </w:r>
        <w:r>
          <w:rPr>
            <w:rFonts w:ascii="Arial" w:hAnsi="Arial" w:cs="Arial" w:hint="eastAsia"/>
          </w:rPr>
          <w:t>当</w:t>
        </w:r>
        <w:r>
          <w:rPr>
            <w:rFonts w:ascii="Arial" w:hAnsi="Arial" w:cs="Arial"/>
          </w:rPr>
          <w:t>直销和分销都对该旅行社设置</w:t>
        </w:r>
        <w:r>
          <w:rPr>
            <w:rFonts w:ascii="Arial" w:hAnsi="Arial" w:cs="Arial" w:hint="eastAsia"/>
          </w:rPr>
          <w:t>政策</w:t>
        </w:r>
        <w:r>
          <w:rPr>
            <w:rFonts w:ascii="Arial" w:hAnsi="Arial" w:cs="Arial"/>
          </w:rPr>
          <w:t>时，优先</w:t>
        </w:r>
        <w:r>
          <w:rPr>
            <w:rFonts w:ascii="Arial" w:hAnsi="Arial" w:cs="Arial" w:hint="eastAsia"/>
          </w:rPr>
          <w:t>取</w:t>
        </w:r>
        <w:r>
          <w:rPr>
            <w:rFonts w:ascii="Arial" w:hAnsi="Arial" w:cs="Arial"/>
          </w:rPr>
          <w:t>直销政策，且另一政策不</w:t>
        </w:r>
        <w:r>
          <w:rPr>
            <w:rFonts w:ascii="Arial" w:hAnsi="Arial" w:cs="Arial" w:hint="eastAsia"/>
          </w:rPr>
          <w:t>显示</w:t>
        </w:r>
      </w:ins>
    </w:p>
    <w:p w:rsidR="00BE28E0" w:rsidRPr="00B7432D" w:rsidRDefault="00BE28E0" w:rsidP="00BE28E0">
      <w:pPr>
        <w:spacing w:afterLines="50" w:after="156"/>
        <w:ind w:firstLineChars="200" w:firstLine="420"/>
        <w:rPr>
          <w:ins w:id="57" w:author="Zhao Kai" w:date="2016-03-01T16:41:00Z"/>
          <w:rFonts w:ascii="Arial" w:hAnsi="Arial" w:cs="Arial"/>
        </w:rPr>
      </w:pPr>
      <w:ins w:id="58" w:author="Zhao Kai" w:date="2016-03-01T16:41:00Z">
        <w:r>
          <w:rPr>
            <w:rFonts w:ascii="Arial" w:hAnsi="Arial" w:cs="Arial" w:hint="eastAsia"/>
          </w:rPr>
          <w:t>（</w:t>
        </w:r>
        <w:r>
          <w:rPr>
            <w:rFonts w:ascii="Arial" w:hAnsi="Arial" w:cs="Arial" w:hint="eastAsia"/>
          </w:rPr>
          <w:t>4</w:t>
        </w:r>
        <w:r>
          <w:rPr>
            <w:rFonts w:ascii="Arial" w:hAnsi="Arial" w:cs="Arial"/>
          </w:rPr>
          <w:t>）</w:t>
        </w:r>
        <w:r>
          <w:rPr>
            <w:rFonts w:ascii="Arial" w:hAnsi="Arial" w:cs="Arial" w:hint="eastAsia"/>
          </w:rPr>
          <w:t>直销</w:t>
        </w:r>
        <w:r>
          <w:rPr>
            <w:rFonts w:ascii="Arial" w:hAnsi="Arial" w:cs="Arial"/>
          </w:rPr>
          <w:t>分销的判断：</w:t>
        </w:r>
        <w:r>
          <w:rPr>
            <w:rFonts w:ascii="Arial" w:hAnsi="Arial" w:cs="Arial" w:hint="eastAsia"/>
          </w:rPr>
          <w:t>由于</w:t>
        </w:r>
        <w:r>
          <w:rPr>
            <w:rFonts w:ascii="Arial" w:hAnsi="Arial" w:cs="Arial"/>
          </w:rPr>
          <w:t>景区端在设置产品政策时会添加渠道，而渠道中又包含</w:t>
        </w:r>
        <w:r>
          <w:rPr>
            <w:rFonts w:ascii="Arial" w:hAnsi="Arial" w:cs="Arial" w:hint="eastAsia"/>
          </w:rPr>
          <w:t>相应</w:t>
        </w:r>
        <w:r>
          <w:rPr>
            <w:rFonts w:ascii="Arial" w:hAnsi="Arial" w:cs="Arial"/>
          </w:rPr>
          <w:t>的分销商，所以当旅行社获取政策时通过对渠道的判断来做分销和直销的区分，如果景区</w:t>
        </w:r>
        <w:r>
          <w:rPr>
            <w:rFonts w:ascii="Arial" w:hAnsi="Arial" w:cs="Arial" w:hint="eastAsia"/>
          </w:rPr>
          <w:t>设置</w:t>
        </w:r>
        <w:r>
          <w:rPr>
            <w:rFonts w:ascii="Arial" w:hAnsi="Arial" w:cs="Arial"/>
          </w:rPr>
          <w:t>的政策</w:t>
        </w:r>
        <w:r>
          <w:rPr>
            <w:rFonts w:ascii="Arial" w:hAnsi="Arial" w:cs="Arial" w:hint="eastAsia"/>
          </w:rPr>
          <w:t>中</w:t>
        </w:r>
        <w:r>
          <w:rPr>
            <w:rFonts w:ascii="Arial" w:hAnsi="Arial" w:cs="Arial"/>
          </w:rPr>
          <w:t>的渠道包含该旅行社，则获取到的政策为景区的直销政策，</w:t>
        </w:r>
        <w:r>
          <w:rPr>
            <w:rFonts w:ascii="Arial" w:hAnsi="Arial" w:cs="Arial" w:hint="eastAsia"/>
          </w:rPr>
          <w:t>其</w:t>
        </w:r>
        <w:r>
          <w:rPr>
            <w:rFonts w:ascii="Arial" w:hAnsi="Arial" w:cs="Arial"/>
          </w:rPr>
          <w:t>价格</w:t>
        </w:r>
        <w:r>
          <w:rPr>
            <w:rFonts w:ascii="Arial" w:hAnsi="Arial" w:cs="Arial" w:hint="eastAsia"/>
          </w:rPr>
          <w:t>、</w:t>
        </w:r>
        <w:r>
          <w:rPr>
            <w:rFonts w:ascii="Arial" w:hAnsi="Arial" w:cs="Arial"/>
          </w:rPr>
          <w:t>返利等信息从景区获得；如果</w:t>
        </w:r>
        <w:r>
          <w:rPr>
            <w:rFonts w:ascii="Arial" w:hAnsi="Arial" w:cs="Arial" w:hint="eastAsia"/>
          </w:rPr>
          <w:t>政策中</w:t>
        </w:r>
        <w:r>
          <w:rPr>
            <w:rFonts w:ascii="Arial" w:hAnsi="Arial" w:cs="Arial"/>
          </w:rPr>
          <w:t>不</w:t>
        </w:r>
        <w:r>
          <w:rPr>
            <w:rFonts w:ascii="Arial" w:hAnsi="Arial" w:cs="Arial" w:hint="eastAsia"/>
          </w:rPr>
          <w:t>的</w:t>
        </w:r>
        <w:r>
          <w:rPr>
            <w:rFonts w:ascii="Arial" w:hAnsi="Arial" w:cs="Arial"/>
          </w:rPr>
          <w:t>渠道不包含该旅行社，则获取到的政策为大平台的分销政策</w:t>
        </w:r>
        <w:r>
          <w:rPr>
            <w:rFonts w:ascii="Arial" w:hAnsi="Arial" w:cs="Arial" w:hint="eastAsia"/>
          </w:rPr>
          <w:t>，</w:t>
        </w:r>
        <w:r>
          <w:rPr>
            <w:rFonts w:ascii="Arial" w:hAnsi="Arial" w:cs="Arial"/>
          </w:rPr>
          <w:t>其价格、返利等信息从</w:t>
        </w:r>
        <w:r>
          <w:rPr>
            <w:rFonts w:ascii="Arial" w:hAnsi="Arial" w:cs="Arial" w:hint="eastAsia"/>
          </w:rPr>
          <w:t>大平台获得</w:t>
        </w:r>
      </w:ins>
    </w:p>
    <w:p w:rsidR="00BE28E0" w:rsidRDefault="00BE28E0" w:rsidP="00BE28E0">
      <w:pPr>
        <w:spacing w:afterLines="50" w:after="156"/>
        <w:ind w:firstLineChars="200" w:firstLine="420"/>
        <w:rPr>
          <w:ins w:id="59" w:author="Zhao Kai" w:date="2016-03-01T16:41:00Z"/>
          <w:rFonts w:ascii="Arial" w:hAnsi="Arial" w:cs="Arial"/>
        </w:rPr>
      </w:pPr>
      <w:ins w:id="60" w:author="Zhao Kai" w:date="2016-03-01T16:41:00Z">
        <w:r>
          <w:rPr>
            <w:rFonts w:ascii="Arial" w:hAnsi="Arial" w:cs="Arial" w:hint="eastAsia"/>
          </w:rPr>
          <w:t>（</w:t>
        </w:r>
        <w:r>
          <w:rPr>
            <w:rFonts w:ascii="Arial" w:hAnsi="Arial" w:cs="Arial" w:hint="eastAsia"/>
          </w:rPr>
          <w:t>5</w:t>
        </w:r>
        <w:r>
          <w:rPr>
            <w:rFonts w:ascii="Arial" w:hAnsi="Arial" w:cs="Arial" w:hint="eastAsia"/>
          </w:rPr>
          <w:t>）主要</w:t>
        </w:r>
        <w:r>
          <w:rPr>
            <w:rFonts w:ascii="Arial" w:hAnsi="Arial" w:cs="Arial"/>
          </w:rPr>
          <w:t>获取的数据有：票型</w:t>
        </w:r>
        <w:r>
          <w:rPr>
            <w:rFonts w:ascii="Arial" w:hAnsi="Arial" w:cs="Arial" w:hint="eastAsia"/>
          </w:rPr>
          <w:t>（对应供应</w:t>
        </w:r>
        <w:r>
          <w:rPr>
            <w:rFonts w:ascii="Arial" w:hAnsi="Arial" w:cs="Arial"/>
          </w:rPr>
          <w:t>端的票型</w:t>
        </w:r>
        <w:r>
          <w:rPr>
            <w:rFonts w:ascii="Arial" w:hAnsi="Arial" w:cs="Arial" w:hint="eastAsia"/>
          </w:rPr>
          <w:t>字段</w:t>
        </w:r>
        <w:r>
          <w:rPr>
            <w:rFonts w:ascii="Arial" w:hAnsi="Arial" w:cs="Arial"/>
          </w:rPr>
          <w:t>）</w:t>
        </w:r>
      </w:ins>
    </w:p>
    <w:p w:rsidR="00BE28E0" w:rsidRDefault="00BE28E0" w:rsidP="00BE28E0">
      <w:pPr>
        <w:spacing w:afterLines="50" w:after="156"/>
        <w:ind w:firstLineChars="200" w:firstLine="420"/>
        <w:rPr>
          <w:ins w:id="61" w:author="Zhao Kai" w:date="2016-03-01T16:41:00Z"/>
          <w:rFonts w:ascii="Arial" w:hAnsi="Arial" w:cs="Arial"/>
        </w:rPr>
      </w:pPr>
      <w:ins w:id="62" w:author="Zhao Kai" w:date="2016-03-01T16:41:00Z">
        <w:r>
          <w:rPr>
            <w:rFonts w:ascii="Arial" w:hAnsi="Arial" w:cs="Arial"/>
          </w:rPr>
          <w:t xml:space="preserve">                       </w:t>
        </w:r>
        <w:r>
          <w:rPr>
            <w:rFonts w:ascii="Arial" w:hAnsi="Arial" w:cs="Arial" w:hint="eastAsia"/>
          </w:rPr>
          <w:t>票名称（对应供应</w:t>
        </w:r>
        <w:r>
          <w:rPr>
            <w:rFonts w:ascii="Arial" w:hAnsi="Arial" w:cs="Arial"/>
          </w:rPr>
          <w:t>端的</w:t>
        </w:r>
        <w:r>
          <w:rPr>
            <w:rFonts w:ascii="Arial" w:hAnsi="Arial" w:cs="Arial" w:hint="eastAsia"/>
          </w:rPr>
          <w:t>产品</w:t>
        </w:r>
        <w:r>
          <w:rPr>
            <w:rFonts w:ascii="Arial" w:hAnsi="Arial" w:cs="Arial"/>
          </w:rPr>
          <w:t>名称</w:t>
        </w:r>
        <w:r>
          <w:rPr>
            <w:rFonts w:ascii="Arial" w:hAnsi="Arial" w:cs="Arial" w:hint="eastAsia"/>
          </w:rPr>
          <w:t>字段</w:t>
        </w:r>
        <w:r>
          <w:rPr>
            <w:rFonts w:ascii="Arial" w:hAnsi="Arial" w:cs="Arial"/>
          </w:rPr>
          <w:t>）</w:t>
        </w:r>
      </w:ins>
    </w:p>
    <w:p w:rsidR="00BE28E0" w:rsidRDefault="00BE28E0" w:rsidP="00BE28E0">
      <w:pPr>
        <w:spacing w:afterLines="50" w:after="156"/>
        <w:ind w:firstLineChars="200" w:firstLine="420"/>
        <w:rPr>
          <w:ins w:id="63" w:author="Zhao Kai" w:date="2016-03-01T16:41:00Z"/>
          <w:rFonts w:ascii="Arial" w:hAnsi="Arial" w:cs="Arial"/>
        </w:rPr>
      </w:pPr>
      <w:ins w:id="64" w:author="Zhao Kai" w:date="2016-03-01T16:41:00Z">
        <w:r>
          <w:rPr>
            <w:rFonts w:ascii="Arial" w:hAnsi="Arial" w:cs="Arial" w:hint="eastAsia"/>
          </w:rPr>
          <w:t xml:space="preserve">                       </w:t>
        </w:r>
        <w:r>
          <w:rPr>
            <w:rFonts w:ascii="Arial" w:hAnsi="Arial" w:cs="Arial" w:hint="eastAsia"/>
          </w:rPr>
          <w:t>门市价</w:t>
        </w:r>
        <w:r>
          <w:rPr>
            <w:rFonts w:ascii="Arial" w:hAnsi="Arial" w:cs="Arial"/>
          </w:rPr>
          <w:t>（</w:t>
        </w:r>
        <w:r>
          <w:rPr>
            <w:rFonts w:ascii="Arial" w:hAnsi="Arial" w:cs="Arial" w:hint="eastAsia"/>
          </w:rPr>
          <w:t>对应供应</w:t>
        </w:r>
        <w:r>
          <w:rPr>
            <w:rFonts w:ascii="Arial" w:hAnsi="Arial" w:cs="Arial"/>
          </w:rPr>
          <w:t>端的门市价</w:t>
        </w:r>
        <w:r>
          <w:rPr>
            <w:rFonts w:ascii="Arial" w:hAnsi="Arial" w:cs="Arial" w:hint="eastAsia"/>
          </w:rPr>
          <w:t>字段</w:t>
        </w:r>
        <w:r>
          <w:rPr>
            <w:rFonts w:ascii="Arial" w:hAnsi="Arial" w:cs="Arial"/>
          </w:rPr>
          <w:t>）</w:t>
        </w:r>
      </w:ins>
    </w:p>
    <w:p w:rsidR="00BE28E0" w:rsidRDefault="00BE28E0" w:rsidP="00BE28E0">
      <w:pPr>
        <w:spacing w:afterLines="50" w:after="156"/>
        <w:ind w:firstLineChars="200" w:firstLine="420"/>
        <w:rPr>
          <w:ins w:id="65" w:author="Zhao Kai" w:date="2016-03-01T16:41:00Z"/>
          <w:rFonts w:ascii="Arial" w:hAnsi="Arial" w:cs="Arial"/>
        </w:rPr>
      </w:pPr>
      <w:ins w:id="66" w:author="Zhao Kai" w:date="2016-03-01T16:41:00Z">
        <w:r>
          <w:rPr>
            <w:rFonts w:ascii="Arial" w:hAnsi="Arial" w:cs="Arial" w:hint="eastAsia"/>
          </w:rPr>
          <w:t xml:space="preserve">                       </w:t>
        </w:r>
      </w:ins>
      <w:ins w:id="67" w:author="Zhao Kai" w:date="2016-03-10T20:57:00Z">
        <w:r w:rsidR="004872CB">
          <w:rPr>
            <w:rFonts w:ascii="Arial" w:hAnsi="Arial" w:cs="Arial" w:hint="eastAsia"/>
          </w:rPr>
          <w:t>建议零售</w:t>
        </w:r>
      </w:ins>
      <w:ins w:id="68" w:author="Zhao Kai" w:date="2016-03-01T16:41:00Z">
        <w:r>
          <w:rPr>
            <w:rFonts w:ascii="Arial" w:hAnsi="Arial" w:cs="Arial" w:hint="eastAsia"/>
          </w:rPr>
          <w:t>价</w:t>
        </w:r>
        <w:r>
          <w:rPr>
            <w:rFonts w:ascii="Arial" w:hAnsi="Arial" w:cs="Arial"/>
          </w:rPr>
          <w:t>（</w:t>
        </w:r>
        <w:r>
          <w:rPr>
            <w:rFonts w:ascii="Arial" w:hAnsi="Arial" w:cs="Arial" w:hint="eastAsia"/>
          </w:rPr>
          <w:t>对应供应</w:t>
        </w:r>
        <w:r>
          <w:rPr>
            <w:rFonts w:ascii="Arial" w:hAnsi="Arial" w:cs="Arial"/>
          </w:rPr>
          <w:t>端建议零售价字段）</w:t>
        </w:r>
      </w:ins>
    </w:p>
    <w:p w:rsidR="00BE28E0" w:rsidRDefault="00BE28E0" w:rsidP="00BE28E0">
      <w:pPr>
        <w:spacing w:afterLines="50" w:after="156"/>
        <w:ind w:firstLineChars="200" w:firstLine="420"/>
        <w:rPr>
          <w:ins w:id="69" w:author="Zhao Kai" w:date="2016-03-01T16:41:00Z"/>
          <w:rFonts w:ascii="Arial" w:hAnsi="Arial" w:cs="Arial"/>
        </w:rPr>
      </w:pPr>
      <w:ins w:id="70" w:author="Zhao Kai" w:date="2016-03-01T16:41:00Z">
        <w:r>
          <w:rPr>
            <w:rFonts w:ascii="Arial" w:hAnsi="Arial" w:cs="Arial" w:hint="eastAsia"/>
          </w:rPr>
          <w:t xml:space="preserve">                       </w:t>
        </w:r>
        <w:r>
          <w:rPr>
            <w:rFonts w:ascii="Arial" w:hAnsi="Arial" w:cs="Arial" w:hint="eastAsia"/>
          </w:rPr>
          <w:t>兑换</w:t>
        </w:r>
        <w:r>
          <w:rPr>
            <w:rFonts w:ascii="Arial" w:hAnsi="Arial" w:cs="Arial"/>
          </w:rPr>
          <w:t>方式（</w:t>
        </w:r>
        <w:r>
          <w:rPr>
            <w:rFonts w:ascii="Arial" w:hAnsi="Arial" w:cs="Arial" w:hint="eastAsia"/>
          </w:rPr>
          <w:t>现在</w:t>
        </w:r>
        <w:r>
          <w:rPr>
            <w:rFonts w:ascii="Arial" w:hAnsi="Arial" w:cs="Arial"/>
          </w:rPr>
          <w:t>写死为短信）</w:t>
        </w:r>
      </w:ins>
    </w:p>
    <w:p w:rsidR="00BE28E0" w:rsidRDefault="00BE28E0" w:rsidP="00BE28E0">
      <w:pPr>
        <w:spacing w:afterLines="50" w:after="156"/>
        <w:ind w:firstLineChars="200" w:firstLine="420"/>
        <w:rPr>
          <w:ins w:id="71" w:author="Zhao Kai" w:date="2016-03-01T16:41:00Z"/>
          <w:rFonts w:ascii="Arial" w:hAnsi="Arial" w:cs="Arial"/>
        </w:rPr>
      </w:pPr>
      <w:ins w:id="72" w:author="Zhao Kai" w:date="2016-03-01T16:41:00Z">
        <w:r>
          <w:rPr>
            <w:rFonts w:ascii="Arial" w:hAnsi="Arial" w:cs="Arial" w:hint="eastAsia"/>
          </w:rPr>
          <w:t xml:space="preserve">                       </w:t>
        </w:r>
        <w:r>
          <w:rPr>
            <w:rFonts w:ascii="Arial" w:hAnsi="Arial" w:cs="Arial" w:hint="eastAsia"/>
          </w:rPr>
          <w:t>返利</w:t>
        </w:r>
        <w:r>
          <w:rPr>
            <w:rFonts w:ascii="Arial" w:hAnsi="Arial" w:cs="Arial"/>
          </w:rPr>
          <w:t>（</w:t>
        </w:r>
        <w:r>
          <w:rPr>
            <w:rFonts w:ascii="Arial" w:hAnsi="Arial" w:cs="Arial" w:hint="eastAsia"/>
          </w:rPr>
          <w:t>这里</w:t>
        </w:r>
        <w:r>
          <w:rPr>
            <w:rFonts w:ascii="Arial" w:hAnsi="Arial" w:cs="Arial"/>
          </w:rPr>
          <w:t>只展示一般返利</w:t>
        </w:r>
        <w:r>
          <w:rPr>
            <w:rFonts w:ascii="Arial" w:hAnsi="Arial" w:cs="Arial" w:hint="eastAsia"/>
          </w:rPr>
          <w:t>的</w:t>
        </w:r>
        <w:r>
          <w:rPr>
            <w:rFonts w:ascii="Arial" w:hAnsi="Arial" w:cs="Arial"/>
          </w:rPr>
          <w:t>形式</w:t>
        </w:r>
        <w:r>
          <w:rPr>
            <w:rFonts w:ascii="Arial" w:hAnsi="Arial" w:cs="Arial"/>
          </w:rPr>
          <w:t>+</w:t>
        </w:r>
        <w:r>
          <w:rPr>
            <w:rFonts w:ascii="Arial" w:hAnsi="Arial" w:cs="Arial"/>
          </w:rPr>
          <w:t>数量</w:t>
        </w:r>
        <w:r>
          <w:rPr>
            <w:rFonts w:ascii="Arial" w:hAnsi="Arial" w:cs="Arial" w:hint="eastAsia"/>
          </w:rPr>
          <w:t>例如</w:t>
        </w:r>
        <w:r>
          <w:rPr>
            <w:rFonts w:ascii="Arial" w:hAnsi="Arial" w:cs="Arial"/>
          </w:rPr>
          <w:t>“</w:t>
        </w:r>
        <w:r>
          <w:rPr>
            <w:rFonts w:ascii="Arial" w:hAnsi="Arial" w:cs="Arial" w:hint="eastAsia"/>
          </w:rPr>
          <w:t>返</w:t>
        </w:r>
        <w:r>
          <w:rPr>
            <w:rFonts w:ascii="Arial" w:hAnsi="Arial" w:cs="Arial" w:hint="eastAsia"/>
          </w:rPr>
          <w:t>10</w:t>
        </w:r>
        <w:r>
          <w:rPr>
            <w:rFonts w:ascii="Arial" w:hAnsi="Arial" w:cs="Arial" w:hint="eastAsia"/>
          </w:rPr>
          <w:t>金币</w:t>
        </w:r>
        <w:r>
          <w:rPr>
            <w:rFonts w:ascii="Arial" w:hAnsi="Arial" w:cs="Arial"/>
          </w:rPr>
          <w:t>”</w:t>
        </w:r>
        <w:r>
          <w:rPr>
            <w:rFonts w:ascii="Arial" w:hAnsi="Arial" w:cs="Arial"/>
          </w:rPr>
          <w:t>，对应</w:t>
        </w:r>
        <w:r>
          <w:rPr>
            <w:rFonts w:ascii="Arial" w:hAnsi="Arial" w:cs="Arial" w:hint="eastAsia"/>
          </w:rPr>
          <w:t>供应</w:t>
        </w:r>
        <w:r>
          <w:rPr>
            <w:rFonts w:ascii="Arial" w:hAnsi="Arial" w:cs="Arial"/>
          </w:rPr>
          <w:t>端</w:t>
        </w:r>
        <w:r>
          <w:rPr>
            <w:rFonts w:ascii="Arial" w:hAnsi="Arial" w:cs="Arial" w:hint="eastAsia"/>
          </w:rPr>
          <w:t>设置</w:t>
        </w:r>
        <w:r>
          <w:rPr>
            <w:rFonts w:ascii="Arial" w:hAnsi="Arial" w:cs="Arial"/>
          </w:rPr>
          <w:t>的</w:t>
        </w:r>
        <w:r>
          <w:rPr>
            <w:rFonts w:ascii="Arial" w:hAnsi="Arial" w:cs="Arial" w:hint="eastAsia"/>
          </w:rPr>
          <w:t>政策</w:t>
        </w:r>
        <w:r>
          <w:rPr>
            <w:rFonts w:ascii="Arial" w:hAnsi="Arial" w:cs="Arial"/>
          </w:rPr>
          <w:t>中的返利</w:t>
        </w:r>
        <w:r>
          <w:rPr>
            <w:rFonts w:ascii="Arial" w:hAnsi="Arial" w:cs="Arial" w:hint="eastAsia"/>
          </w:rPr>
          <w:t>形式、</w:t>
        </w:r>
        <w:r>
          <w:rPr>
            <w:rFonts w:ascii="Arial" w:hAnsi="Arial" w:cs="Arial"/>
          </w:rPr>
          <w:t>返利数量）</w:t>
        </w:r>
      </w:ins>
    </w:p>
    <w:p w:rsidR="00BE28E0" w:rsidRPr="00BE28E0" w:rsidRDefault="00BE28E0" w:rsidP="00BE28E0">
      <w:pPr>
        <w:spacing w:afterLines="50" w:after="156"/>
        <w:ind w:firstLineChars="200" w:firstLine="420"/>
        <w:rPr>
          <w:rFonts w:ascii="Arial" w:hAnsi="Arial" w:cs="Arial"/>
        </w:rPr>
      </w:pPr>
      <w:ins w:id="73" w:author="Zhao Kai" w:date="2016-03-01T16:41:00Z">
        <w:r>
          <w:rPr>
            <w:rFonts w:ascii="Arial" w:hAnsi="Arial" w:cs="Arial" w:hint="eastAsia"/>
          </w:rPr>
          <w:t xml:space="preserve">                       </w:t>
        </w:r>
        <w:r>
          <w:rPr>
            <w:rFonts w:ascii="Arial" w:hAnsi="Arial" w:cs="Arial" w:hint="eastAsia"/>
          </w:rPr>
          <w:t>返利</w:t>
        </w:r>
        <w:r>
          <w:rPr>
            <w:rFonts w:ascii="Arial" w:hAnsi="Arial" w:cs="Arial"/>
          </w:rPr>
          <w:t>说明（</w:t>
        </w:r>
        <w:r>
          <w:rPr>
            <w:rFonts w:ascii="Arial" w:hAnsi="Arial" w:cs="Arial" w:hint="eastAsia"/>
          </w:rPr>
          <w:t>一般</w:t>
        </w:r>
        <w:r>
          <w:rPr>
            <w:rFonts w:ascii="Arial" w:hAnsi="Arial" w:cs="Arial"/>
          </w:rPr>
          <w:t>返利和加点返利</w:t>
        </w:r>
        <w:r>
          <w:rPr>
            <w:rFonts w:ascii="Arial" w:hAnsi="Arial" w:cs="Arial" w:hint="eastAsia"/>
          </w:rPr>
          <w:t>分行</w:t>
        </w:r>
        <w:r>
          <w:rPr>
            <w:rFonts w:ascii="Arial" w:hAnsi="Arial" w:cs="Arial"/>
          </w:rPr>
          <w:t>展示，</w:t>
        </w:r>
        <w:r>
          <w:rPr>
            <w:rFonts w:ascii="Arial" w:hAnsi="Arial" w:cs="Arial" w:hint="eastAsia"/>
          </w:rPr>
          <w:t>主要对应字段</w:t>
        </w:r>
        <w:r>
          <w:rPr>
            <w:rFonts w:ascii="Arial" w:hAnsi="Arial" w:cs="Arial"/>
          </w:rPr>
          <w:t>有</w:t>
        </w:r>
        <w:r>
          <w:rPr>
            <w:rFonts w:ascii="Arial" w:hAnsi="Arial" w:cs="Arial" w:hint="eastAsia"/>
          </w:rPr>
          <w:t>结算</w:t>
        </w:r>
        <w:r>
          <w:rPr>
            <w:rFonts w:ascii="Arial" w:hAnsi="Arial" w:cs="Arial"/>
          </w:rPr>
          <w:t>方式、</w:t>
        </w:r>
        <w:r>
          <w:rPr>
            <w:rFonts w:ascii="Arial" w:hAnsi="Arial" w:cs="Arial" w:hint="eastAsia"/>
          </w:rPr>
          <w:t>返利时间</w:t>
        </w:r>
        <w:r>
          <w:rPr>
            <w:rFonts w:ascii="Arial" w:hAnsi="Arial" w:cs="Arial"/>
          </w:rPr>
          <w:t>、返利形式、积分规则、返利数量）</w:t>
        </w:r>
        <w:r>
          <w:rPr>
            <w:rFonts w:ascii="Arial" w:hAnsi="Arial" w:cs="Arial" w:hint="eastAsia"/>
          </w:rPr>
          <w:t>如下图</w:t>
        </w:r>
        <w:r>
          <w:rPr>
            <w:rFonts w:ascii="Arial" w:hAnsi="Arial" w:cs="Arial"/>
          </w:rPr>
          <w:t>：</w:t>
        </w:r>
      </w:ins>
    </w:p>
    <w:p w:rsidR="00BE28E0" w:rsidRPr="00BE28E0" w:rsidRDefault="00BE28E0" w:rsidP="00BE28E0">
      <w:pPr>
        <w:spacing w:afterLines="50" w:after="156"/>
        <w:rPr>
          <w:rFonts w:ascii="Arial" w:hAnsi="Arial" w:cs="Arial"/>
        </w:rPr>
      </w:pPr>
      <w:ins w:id="74" w:author="Zhao Kai" w:date="2016-03-01T16:41:00Z">
        <w:r>
          <w:rPr>
            <w:noProof/>
          </w:rPr>
          <w:drawing>
            <wp:inline distT="0" distB="0" distL="0" distR="0" wp14:anchorId="629FF18D" wp14:editId="2D028CDC">
              <wp:extent cx="5943600" cy="2929255"/>
              <wp:effectExtent l="0" t="0" r="0" b="4445"/>
              <wp:docPr id="54" name="图片 5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292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646620" w:rsidRDefault="00646620" w:rsidP="0064662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003E36FA" wp14:editId="6DCFCAA7">
            <wp:extent cx="5943600" cy="548132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"/>
        <w:tblpPr w:leftFromText="180" w:rightFromText="180" w:vertAnchor="text" w:horzAnchor="margin" w:tblpY="388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DA73C4" w:rsidTr="00DA73C4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DA73C4" w:rsidRPr="003B6E15" w:rsidRDefault="00DA73C4" w:rsidP="00DA73C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DA73C4" w:rsidRPr="003B6E15" w:rsidRDefault="00DA73C4" w:rsidP="00DA73C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DA73C4" w:rsidTr="00DA73C4">
        <w:tc>
          <w:tcPr>
            <w:tcW w:w="1838" w:type="dxa"/>
          </w:tcPr>
          <w:p w:rsidR="00DA73C4" w:rsidRPr="003B6E15" w:rsidRDefault="00DA73C4" w:rsidP="00DA73C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票型</w:t>
            </w:r>
          </w:p>
        </w:tc>
        <w:tc>
          <w:tcPr>
            <w:tcW w:w="7512" w:type="dxa"/>
          </w:tcPr>
          <w:p w:rsidR="00DA73C4" w:rsidRPr="00646620" w:rsidRDefault="00DA73C4" w:rsidP="002123E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2123E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对应景区</w:t>
            </w:r>
            <w:r w:rsidR="002123E7">
              <w:rPr>
                <w:rFonts w:ascii="Arial" w:hAnsi="Arial" w:cs="Arial"/>
                <w:color w:val="000000" w:themeColor="text1"/>
                <w:sz w:val="18"/>
                <w:szCs w:val="18"/>
              </w:rPr>
              <w:t>票型字段</w:t>
            </w:r>
          </w:p>
        </w:tc>
      </w:tr>
      <w:tr w:rsidR="00DA73C4" w:rsidTr="00DA73C4">
        <w:tc>
          <w:tcPr>
            <w:tcW w:w="1838" w:type="dxa"/>
          </w:tcPr>
          <w:p w:rsidR="00DA73C4" w:rsidRPr="003B6E15" w:rsidRDefault="00DA73C4" w:rsidP="00DA73C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名称</w:t>
            </w:r>
          </w:p>
        </w:tc>
        <w:tc>
          <w:tcPr>
            <w:tcW w:w="7512" w:type="dxa"/>
          </w:tcPr>
          <w:p w:rsidR="00DA73C4" w:rsidRPr="003B6E15" w:rsidRDefault="00DA73C4" w:rsidP="002123E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2123E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对应景区票名称</w:t>
            </w:r>
            <w:r w:rsidR="002123E7">
              <w:rPr>
                <w:rFonts w:ascii="Arial" w:hAnsi="Arial" w:cs="Arial"/>
                <w:color w:val="000000" w:themeColor="text1"/>
                <w:sz w:val="18"/>
                <w:szCs w:val="18"/>
              </w:rPr>
              <w:t>字段</w:t>
            </w:r>
          </w:p>
        </w:tc>
      </w:tr>
      <w:tr w:rsidR="00DA73C4" w:rsidTr="00DA73C4">
        <w:tc>
          <w:tcPr>
            <w:tcW w:w="1838" w:type="dxa"/>
          </w:tcPr>
          <w:p w:rsidR="00DA73C4" w:rsidRPr="003B6E15" w:rsidRDefault="00DA73C4" w:rsidP="00DA73C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市场价</w:t>
            </w:r>
          </w:p>
        </w:tc>
        <w:tc>
          <w:tcPr>
            <w:tcW w:w="7512" w:type="dxa"/>
          </w:tcPr>
          <w:p w:rsidR="00DA73C4" w:rsidRDefault="00DA73C4" w:rsidP="00DA73C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ins w:id="75" w:author="Zhao Kai" w:date="2016-03-02T15:26:00Z">
              <w:r w:rsidR="00A876C4" w:rsidRPr="00A876C4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对应供应端的门市价字段</w:t>
              </w:r>
            </w:ins>
            <w:del w:id="76" w:author="Zhao Kai" w:date="2016-03-02T15:26:00Z">
              <w:r w:rsidR="002123E7" w:rsidDel="00A876C4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delText>指</w:delText>
              </w:r>
              <w:r w:rsidR="002123E7" w:rsidDel="00A876C4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柜台销售价</w:delText>
              </w:r>
            </w:del>
          </w:p>
          <w:p w:rsidR="00DA73C4" w:rsidRPr="00646620" w:rsidRDefault="00DA73C4" w:rsidP="00DA73C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展示形式为保留小数点后两位</w:t>
            </w:r>
          </w:p>
        </w:tc>
      </w:tr>
      <w:tr w:rsidR="00DA73C4" w:rsidTr="00DA73C4">
        <w:tc>
          <w:tcPr>
            <w:tcW w:w="1838" w:type="dxa"/>
          </w:tcPr>
          <w:p w:rsidR="00DA73C4" w:rsidRPr="003B6E15" w:rsidRDefault="00DA73C4" w:rsidP="00DA73C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del w:id="77" w:author="Zhao Kai" w:date="2016-03-10T22:38:00Z">
              <w:r w:rsidDel="00B12E6C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delText>结算价</w:delText>
              </w:r>
            </w:del>
            <w:ins w:id="78" w:author="Zhao Kai" w:date="2016-03-10T22:38:00Z">
              <w:r w:rsidR="00B12E6C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建议零售价</w:t>
              </w:r>
            </w:ins>
          </w:p>
        </w:tc>
        <w:tc>
          <w:tcPr>
            <w:tcW w:w="7512" w:type="dxa"/>
          </w:tcPr>
          <w:p w:rsidR="00DA73C4" w:rsidRDefault="00DA73C4" w:rsidP="00DA73C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ins w:id="79" w:author="Zhao Kai" w:date="2016-03-02T15:26:00Z">
              <w:r w:rsidR="00A876C4" w:rsidRPr="00A876C4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对应供应端建议零售价字段</w:t>
              </w:r>
            </w:ins>
            <w:del w:id="80" w:author="Zhao Kai" w:date="2016-03-02T15:26:00Z">
              <w:r w:rsidR="002123E7" w:rsidDel="00A876C4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delText>指渠道价</w:delText>
              </w:r>
            </w:del>
          </w:p>
          <w:p w:rsidR="00DA73C4" w:rsidRPr="00646620" w:rsidRDefault="00DA73C4" w:rsidP="00DA73C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展示形式为保留小数点后两位</w:t>
            </w:r>
          </w:p>
        </w:tc>
      </w:tr>
      <w:tr w:rsidR="00DA73C4" w:rsidTr="00DA73C4">
        <w:tc>
          <w:tcPr>
            <w:tcW w:w="1838" w:type="dxa"/>
          </w:tcPr>
          <w:p w:rsidR="00DA73C4" w:rsidRPr="003B6E15" w:rsidRDefault="00DA73C4" w:rsidP="00DA73C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兑换方式</w:t>
            </w:r>
          </w:p>
        </w:tc>
        <w:tc>
          <w:tcPr>
            <w:tcW w:w="7512" w:type="dxa"/>
          </w:tcPr>
          <w:p w:rsidR="00DA73C4" w:rsidRDefault="002123E7" w:rsidP="00DA73C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1</w:t>
            </w:r>
            <w:r w:rsidR="00DA73C4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DA73C4">
              <w:rPr>
                <w:rFonts w:ascii="Arial" w:hAnsi="Arial" w:cs="Arial"/>
                <w:color w:val="000000" w:themeColor="text1"/>
                <w:sz w:val="18"/>
                <w:szCs w:val="18"/>
              </w:rPr>
              <w:t>如果没有数据，则不</w:t>
            </w:r>
            <w:r w:rsidR="00DA73C4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显示</w:t>
            </w:r>
          </w:p>
          <w:p w:rsidR="00C674AD" w:rsidRPr="002123E7" w:rsidRDefault="002123E7" w:rsidP="00DA73C4">
            <w:pPr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 w:rsidR="00C674AD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C674AD">
              <w:rPr>
                <w:rFonts w:ascii="Arial" w:hAnsi="Arial" w:cs="Arial"/>
                <w:color w:val="000000" w:themeColor="text1"/>
                <w:sz w:val="18"/>
                <w:szCs w:val="18"/>
              </w:rPr>
              <w:t>短信：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【票之家技术支持】亲爱的用户，您购买了凤凰古城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 xml:space="preserve"> 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边城成人票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(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有效期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2015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年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11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月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16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日至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2015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年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11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月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17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日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)2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张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,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共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2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张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,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订单号为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MP2215545994791592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。请凭预订时的有效凭据检票入场。有问题请致电</w:t>
            </w:r>
            <w:r w:rsidR="00C674AD" w:rsidRPr="00C674AD">
              <w:rPr>
                <w:rFonts w:ascii="Arial" w:hAnsi="Arial" w:cs="Arial" w:hint="eastAsia"/>
                <w:color w:val="FF0000"/>
                <w:sz w:val="18"/>
                <w:szCs w:val="18"/>
              </w:rPr>
              <w:t>400-682-9919</w:t>
            </w:r>
          </w:p>
        </w:tc>
      </w:tr>
      <w:tr w:rsidR="00DA73C4" w:rsidTr="00DA73C4">
        <w:tc>
          <w:tcPr>
            <w:tcW w:w="1838" w:type="dxa"/>
          </w:tcPr>
          <w:p w:rsidR="00DA73C4" w:rsidRPr="003B6E15" w:rsidRDefault="00DA73C4" w:rsidP="00DA73C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返利</w:t>
            </w:r>
          </w:p>
        </w:tc>
        <w:tc>
          <w:tcPr>
            <w:tcW w:w="7512" w:type="dxa"/>
          </w:tcPr>
          <w:p w:rsidR="002123E7" w:rsidRPr="002123E7" w:rsidRDefault="00DA73C4" w:rsidP="00965C0F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 w:rsidR="002123E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ins w:id="81" w:author="Zhao Kai" w:date="2016-03-02T15:26:00Z">
              <w:r w:rsidR="00A876C4" w:rsidRPr="00A876C4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这里只展示一般返利的形式</w:t>
              </w:r>
              <w:r w:rsidR="00A876C4" w:rsidRPr="00A876C4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+</w:t>
              </w:r>
              <w:r w:rsidR="00A876C4" w:rsidRPr="00A876C4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数量例如“返</w:t>
              </w:r>
              <w:r w:rsidR="00A876C4" w:rsidRPr="00A876C4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10</w:t>
              </w:r>
              <w:r w:rsidR="00A876C4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金币”，对应供应端设置的政策中</w:t>
              </w:r>
            </w:ins>
            <w:ins w:id="82" w:author="Zhao Kai" w:date="2016-03-02T15:34:00Z">
              <w:r w:rsidR="00A876C4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返利信息</w:t>
              </w:r>
            </w:ins>
            <w:del w:id="83" w:author="Zhao Kai" w:date="2016-03-02T15:26:00Z">
              <w:r w:rsidR="002123E7" w:rsidDel="00A876C4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对应景区或大平台的返利字段</w:delText>
              </w:r>
            </w:del>
          </w:p>
        </w:tc>
      </w:tr>
    </w:tbl>
    <w:p w:rsidR="00DA73C4" w:rsidRDefault="002123E7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 w:rsidR="00646620">
        <w:rPr>
          <w:rFonts w:ascii="Arial" w:hAnsi="Arial" w:cs="Arial" w:hint="eastAsia"/>
          <w:i w:val="0"/>
          <w:color w:val="auto"/>
        </w:rPr>
        <w:t>票</w:t>
      </w:r>
      <w:r w:rsidR="00646620">
        <w:rPr>
          <w:rFonts w:ascii="Arial" w:hAnsi="Arial" w:cs="Arial"/>
          <w:i w:val="0"/>
          <w:color w:val="auto"/>
        </w:rPr>
        <w:t>详情显示字段包含：</w:t>
      </w:r>
    </w:p>
    <w:p w:rsidR="00DA73C4" w:rsidRDefault="002123E7" w:rsidP="002123E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 w:rsidR="00DA73C4">
        <w:rPr>
          <w:rFonts w:ascii="Arial" w:hAnsi="Arial" w:cs="Arial" w:hint="eastAsia"/>
          <w:i w:val="0"/>
          <w:color w:val="auto"/>
        </w:rPr>
        <w:t>用户点击</w:t>
      </w:r>
      <w:r w:rsidR="00DA73C4">
        <w:rPr>
          <w:rFonts w:ascii="Arial" w:hAnsi="Arial" w:cs="Arial"/>
          <w:i w:val="0"/>
          <w:color w:val="auto"/>
        </w:rPr>
        <w:t>其中一个票型的</w:t>
      </w:r>
      <w:r w:rsidR="00DA73C4">
        <w:rPr>
          <w:rFonts w:ascii="Arial" w:hAnsi="Arial" w:cs="Arial" w:hint="eastAsia"/>
          <w:i w:val="0"/>
          <w:color w:val="auto"/>
        </w:rPr>
        <w:t>预定下单</w:t>
      </w:r>
      <w:r w:rsidR="00DA73C4">
        <w:rPr>
          <w:rFonts w:ascii="Arial" w:hAnsi="Arial" w:cs="Arial"/>
          <w:i w:val="0"/>
          <w:color w:val="auto"/>
        </w:rPr>
        <w:t>按钮，进入下单流程</w:t>
      </w:r>
    </w:p>
    <w:p w:rsidR="002123E7" w:rsidRDefault="002123E7" w:rsidP="002123E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当用户</w:t>
      </w:r>
      <w:r>
        <w:rPr>
          <w:rFonts w:ascii="Arial" w:hAnsi="Arial" w:cs="Arial" w:hint="eastAsia"/>
          <w:i w:val="0"/>
          <w:color w:val="auto"/>
        </w:rPr>
        <w:t>点击</w:t>
      </w:r>
      <w:r>
        <w:rPr>
          <w:rFonts w:ascii="Arial" w:hAnsi="Arial" w:cs="Arial"/>
          <w:i w:val="0"/>
          <w:color w:val="auto"/>
        </w:rPr>
        <w:t>其中一个</w:t>
      </w:r>
      <w:r>
        <w:rPr>
          <w:rFonts w:ascii="Arial" w:hAnsi="Arial" w:cs="Arial" w:hint="eastAsia"/>
          <w:i w:val="0"/>
          <w:color w:val="auto"/>
        </w:rPr>
        <w:t>票种</w:t>
      </w:r>
      <w:r>
        <w:rPr>
          <w:rFonts w:ascii="Arial" w:hAnsi="Arial" w:cs="Arial"/>
          <w:i w:val="0"/>
          <w:color w:val="auto"/>
        </w:rPr>
        <w:t>时</w:t>
      </w:r>
      <w:r>
        <w:rPr>
          <w:rFonts w:ascii="Arial" w:hAnsi="Arial" w:cs="Arial" w:hint="eastAsia"/>
          <w:i w:val="0"/>
          <w:color w:val="auto"/>
        </w:rPr>
        <w:t>，</w:t>
      </w:r>
      <w:r>
        <w:rPr>
          <w:rFonts w:ascii="Arial" w:hAnsi="Arial" w:cs="Arial"/>
          <w:i w:val="0"/>
          <w:color w:val="auto"/>
        </w:rPr>
        <w:t>该</w:t>
      </w:r>
      <w:r>
        <w:rPr>
          <w:rFonts w:ascii="Arial" w:hAnsi="Arial" w:cs="Arial" w:hint="eastAsia"/>
          <w:i w:val="0"/>
          <w:color w:val="auto"/>
        </w:rPr>
        <w:t>票种</w:t>
      </w:r>
      <w:r>
        <w:rPr>
          <w:rFonts w:ascii="Arial" w:hAnsi="Arial" w:cs="Arial"/>
          <w:i w:val="0"/>
          <w:color w:val="auto"/>
        </w:rPr>
        <w:t>展开，</w:t>
      </w:r>
      <w:r>
        <w:rPr>
          <w:rFonts w:ascii="Arial" w:hAnsi="Arial" w:cs="Arial" w:hint="eastAsia"/>
          <w:i w:val="0"/>
          <w:color w:val="auto"/>
        </w:rPr>
        <w:t>展示票种其他</w:t>
      </w:r>
      <w:r>
        <w:rPr>
          <w:rFonts w:ascii="Arial" w:hAnsi="Arial" w:cs="Arial"/>
          <w:i w:val="0"/>
          <w:color w:val="auto"/>
        </w:rPr>
        <w:t>详情，</w:t>
      </w:r>
      <w:r>
        <w:rPr>
          <w:rFonts w:ascii="Arial" w:hAnsi="Arial" w:cs="Arial" w:hint="eastAsia"/>
          <w:i w:val="0"/>
          <w:color w:val="auto"/>
        </w:rPr>
        <w:t>原型</w:t>
      </w:r>
      <w:r>
        <w:rPr>
          <w:rFonts w:ascii="Arial" w:hAnsi="Arial" w:cs="Arial"/>
          <w:i w:val="0"/>
          <w:color w:val="auto"/>
        </w:rPr>
        <w:t>如下，包括字段</w:t>
      </w:r>
      <w:r>
        <w:rPr>
          <w:rFonts w:ascii="Arial" w:hAnsi="Arial" w:cs="Arial" w:hint="eastAsia"/>
          <w:i w:val="0"/>
          <w:color w:val="auto"/>
        </w:rPr>
        <w:t>：</w:t>
      </w:r>
    </w:p>
    <w:tbl>
      <w:tblPr>
        <w:tblStyle w:val="af"/>
        <w:tblpPr w:leftFromText="180" w:rightFromText="180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5A6DEA" w:rsidTr="005A6DEA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5A6DEA" w:rsidRPr="003B6E15" w:rsidRDefault="005A6DEA" w:rsidP="005A6DE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5A6DEA" w:rsidRPr="003B6E15" w:rsidRDefault="005A6DEA" w:rsidP="005A6DE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5A6DEA" w:rsidTr="005A6DEA">
        <w:tc>
          <w:tcPr>
            <w:tcW w:w="1838" w:type="dxa"/>
          </w:tcPr>
          <w:p w:rsidR="005A6DEA" w:rsidRPr="003B6E15" w:rsidRDefault="005A6DEA" w:rsidP="005A6DE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使用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说明</w:t>
            </w:r>
          </w:p>
        </w:tc>
        <w:tc>
          <w:tcPr>
            <w:tcW w:w="7512" w:type="dxa"/>
          </w:tcPr>
          <w:p w:rsidR="005A6DEA" w:rsidRDefault="005A6DEA" w:rsidP="005A6DE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、包括检票点信息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、检票次数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信息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、有效期信息、检票类型信息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（是否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一票一证）</w:t>
            </w:r>
          </w:p>
          <w:p w:rsidR="005A6DEA" w:rsidRDefault="005A6DEA" w:rsidP="005A6DE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、如果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没有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数据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，不展示</w:t>
            </w:r>
          </w:p>
          <w:p w:rsidR="0071421E" w:rsidRPr="0071421E" w:rsidRDefault="0071421E" w:rsidP="005A6DE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84" w:author="Zhao Kai" w:date="2016-03-01T15:27:00Z">
              <w:r>
                <w:rPr>
                  <w:rFonts w:ascii="Arial" w:hAnsi="Arial" w:cs="Arial"/>
                  <w:color w:val="FF0000"/>
                  <w:sz w:val="18"/>
                  <w:szCs w:val="18"/>
                </w:rPr>
                <w:t>3</w:t>
              </w:r>
              <w:r>
                <w:rPr>
                  <w:rFonts w:ascii="Arial" w:hAnsi="Arial" w:cs="Arial" w:hint="eastAsia"/>
                  <w:color w:val="FF0000"/>
                  <w:sz w:val="18"/>
                  <w:szCs w:val="18"/>
                </w:rPr>
                <w:t>、因为现有景区端设计和接口都不支持，此部分暂缓开发</w:t>
              </w:r>
            </w:ins>
          </w:p>
        </w:tc>
      </w:tr>
      <w:tr w:rsidR="005A6DEA" w:rsidTr="005A6DEA">
        <w:tc>
          <w:tcPr>
            <w:tcW w:w="1838" w:type="dxa"/>
          </w:tcPr>
          <w:p w:rsidR="005A6DEA" w:rsidRPr="003B6E15" w:rsidRDefault="005A6DEA" w:rsidP="005A6DE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购买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说明</w:t>
            </w:r>
          </w:p>
        </w:tc>
        <w:tc>
          <w:tcPr>
            <w:tcW w:w="7512" w:type="dxa"/>
          </w:tcPr>
          <w:p w:rsidR="005A6DEA" w:rsidRDefault="005A6DEA" w:rsidP="005A6DE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、包括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买票限制说明、退票规则说明</w:t>
            </w:r>
          </w:p>
          <w:p w:rsidR="005A6DEA" w:rsidRDefault="005A6DEA" w:rsidP="005A6DEA">
            <w:pPr>
              <w:rPr>
                <w:ins w:id="85" w:author="Zhao Kai" w:date="2016-03-01T15:27:00Z"/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如果没有数据，不展示</w:t>
            </w:r>
          </w:p>
          <w:p w:rsidR="0071421E" w:rsidRPr="002123E7" w:rsidRDefault="0071421E" w:rsidP="005A6DE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86" w:author="Zhao Kai" w:date="2016-03-01T15:27:00Z">
              <w:r>
                <w:rPr>
                  <w:rFonts w:ascii="Arial" w:hAnsi="Arial" w:cs="Arial"/>
                  <w:color w:val="FF0000"/>
                  <w:sz w:val="18"/>
                  <w:szCs w:val="18"/>
                </w:rPr>
                <w:t>3</w:t>
              </w:r>
              <w:r>
                <w:rPr>
                  <w:rFonts w:ascii="Arial" w:hAnsi="Arial" w:cs="Arial" w:hint="eastAsia"/>
                  <w:color w:val="FF0000"/>
                  <w:sz w:val="18"/>
                  <w:szCs w:val="18"/>
                </w:rPr>
                <w:t>、因为现有景区端设计和接口都不支持，此部分暂缓开发</w:t>
              </w:r>
            </w:ins>
          </w:p>
        </w:tc>
      </w:tr>
      <w:tr w:rsidR="005A6DEA" w:rsidTr="005A6DEA">
        <w:tc>
          <w:tcPr>
            <w:tcW w:w="1838" w:type="dxa"/>
          </w:tcPr>
          <w:p w:rsidR="005A6DEA" w:rsidRPr="003B6E15" w:rsidRDefault="005A6DEA" w:rsidP="005A6DE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说明</w:t>
            </w:r>
          </w:p>
        </w:tc>
        <w:tc>
          <w:tcPr>
            <w:tcW w:w="7512" w:type="dxa"/>
          </w:tcPr>
          <w:p w:rsidR="005A6DEA" w:rsidRPr="002123E7" w:rsidRDefault="005A6DEA" w:rsidP="005A6DE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、包括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返利规则、返利方式、返利时间、如果有加点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，也需要展示加点返利的规则、返利方式、返利时间</w:t>
            </w:r>
          </w:p>
          <w:p w:rsidR="005A6DEA" w:rsidRDefault="005A6DEA" w:rsidP="005A6DEA">
            <w:pPr>
              <w:rPr>
                <w:ins w:id="87" w:author="Zhao Kai" w:date="2016-03-01T15:27:00Z"/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、如果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没有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数据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，不展示</w:t>
            </w:r>
          </w:p>
          <w:p w:rsidR="0071421E" w:rsidRPr="00646620" w:rsidRDefault="00BE28E0" w:rsidP="005A6DE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3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ins w:id="88" w:author="Zhao Kai" w:date="2016-03-02T18:41:00Z"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对应供应端设置的政策中返利信息，展示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形式是：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返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10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积分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+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（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空格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）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+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结算方式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+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（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空格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）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+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返利时间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+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（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空格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）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+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积分规则（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如果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返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金币无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此内容）</w:t>
              </w:r>
            </w:ins>
          </w:p>
        </w:tc>
      </w:tr>
      <w:tr w:rsidR="005A6DEA" w:rsidTr="005A6DEA">
        <w:tc>
          <w:tcPr>
            <w:tcW w:w="1838" w:type="dxa"/>
          </w:tcPr>
          <w:p w:rsidR="005A6DEA" w:rsidRPr="003B6E15" w:rsidRDefault="005A6DEA" w:rsidP="005A6DE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重要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条款</w:t>
            </w:r>
          </w:p>
        </w:tc>
        <w:tc>
          <w:tcPr>
            <w:tcW w:w="7512" w:type="dxa"/>
          </w:tcPr>
          <w:p w:rsidR="005A6DEA" w:rsidRDefault="005A6DEA" w:rsidP="005A6DE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、其他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说明信息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（类似于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备注）</w:t>
            </w:r>
          </w:p>
          <w:p w:rsidR="005A6DEA" w:rsidRDefault="005A6DEA" w:rsidP="005A6DEA">
            <w:pPr>
              <w:rPr>
                <w:ins w:id="89" w:author="Zhao Kai" w:date="2016-03-01T15:27:00Z"/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、如果没有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数据，不展示</w:t>
            </w:r>
          </w:p>
          <w:p w:rsidR="0071421E" w:rsidRPr="00646620" w:rsidRDefault="0071421E" w:rsidP="005A6DE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90" w:author="Zhao Kai" w:date="2016-03-01T15:27:00Z">
              <w:r>
                <w:rPr>
                  <w:rFonts w:ascii="Arial" w:hAnsi="Arial" w:cs="Arial"/>
                  <w:color w:val="FF0000"/>
                  <w:sz w:val="18"/>
                  <w:szCs w:val="18"/>
                </w:rPr>
                <w:t>3</w:t>
              </w:r>
              <w:r>
                <w:rPr>
                  <w:rFonts w:ascii="Arial" w:hAnsi="Arial" w:cs="Arial" w:hint="eastAsia"/>
                  <w:color w:val="FF0000"/>
                  <w:sz w:val="18"/>
                  <w:szCs w:val="18"/>
                </w:rPr>
                <w:t>、因为现有景区端设计和接口都不支持，此部分暂缓开发</w:t>
              </w:r>
            </w:ins>
          </w:p>
        </w:tc>
      </w:tr>
    </w:tbl>
    <w:p w:rsidR="002123E7" w:rsidRPr="002123E7" w:rsidRDefault="005A6DEA" w:rsidP="002123E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349EF32F" wp14:editId="50E412F6">
            <wp:extent cx="5943600" cy="21431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48" w:rsidRDefault="00DA73C4" w:rsidP="00792C48">
      <w:pPr>
        <w:pStyle w:val="4"/>
      </w:pPr>
      <w:bookmarkStart w:id="91" w:name="_Toc442442376"/>
      <w:r>
        <w:rPr>
          <w:rFonts w:hint="eastAsia"/>
        </w:rPr>
        <w:t>下单</w:t>
      </w:r>
      <w:bookmarkEnd w:id="91"/>
    </w:p>
    <w:p w:rsidR="00792C48" w:rsidRPr="0028283F" w:rsidRDefault="00792C48" w:rsidP="00792C48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DA73C4" w:rsidRPr="00DA73C4" w:rsidRDefault="00DA73C4" w:rsidP="00DA73C4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在票详情</w:t>
      </w:r>
      <w:r>
        <w:rPr>
          <w:rFonts w:ascii="Arial" w:hAnsi="Arial" w:cs="Arial" w:hint="eastAsia"/>
          <w:i w:val="0"/>
          <w:color w:val="auto"/>
        </w:rPr>
        <w:t>页</w:t>
      </w:r>
      <w:r>
        <w:rPr>
          <w:rFonts w:ascii="Arial" w:hAnsi="Arial" w:cs="Arial"/>
          <w:i w:val="0"/>
          <w:color w:val="auto"/>
        </w:rPr>
        <w:t>点击预定下单，进入下单流程</w:t>
      </w:r>
    </w:p>
    <w:p w:rsidR="00792C48" w:rsidRPr="0028283F" w:rsidRDefault="00792C48" w:rsidP="00792C48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792C48" w:rsidRDefault="00792C48" w:rsidP="00792C4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 w:rsidR="00DA73C4">
        <w:rPr>
          <w:rFonts w:ascii="Arial" w:hAnsi="Arial" w:cs="Arial" w:hint="eastAsia"/>
          <w:i w:val="0"/>
          <w:color w:val="auto"/>
        </w:rPr>
        <w:t>用户</w:t>
      </w:r>
      <w:r w:rsidR="00DA73C4">
        <w:rPr>
          <w:rFonts w:ascii="Arial" w:hAnsi="Arial" w:cs="Arial"/>
          <w:i w:val="0"/>
          <w:color w:val="auto"/>
        </w:rPr>
        <w:t>必须处于登录状态</w:t>
      </w:r>
    </w:p>
    <w:p w:rsidR="00DA73C4" w:rsidRPr="00DA73C4" w:rsidRDefault="00DA73C4" w:rsidP="00792C4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必须有采购权限</w:t>
      </w:r>
    </w:p>
    <w:p w:rsidR="00792C48" w:rsidRDefault="00792C48" w:rsidP="00792C48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792C48" w:rsidRPr="004C0DEB" w:rsidRDefault="00DA73C4" w:rsidP="00DA73C4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1641" w:dyaOrig="1005">
          <v:shape id="_x0000_i1032" type="#_x0000_t75" style="width:468pt;height:40.5pt" o:ole="">
            <v:imagedata r:id="rId26" o:title=""/>
          </v:shape>
          <o:OLEObject Type="Embed" ProgID="Visio.Drawing.15" ShapeID="_x0000_i1032" DrawAspect="Content" ObjectID="_1519464860" r:id="rId27"/>
        </w:object>
      </w:r>
    </w:p>
    <w:p w:rsidR="00792C48" w:rsidRDefault="00792C48" w:rsidP="00792C48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DA73C4" w:rsidRDefault="00DA73C4" w:rsidP="00E24E5D">
      <w:pPr>
        <w:spacing w:afterLines="50" w:after="156"/>
        <w:ind w:firstLineChars="200" w:firstLine="420"/>
        <w:rPr>
          <w:ins w:id="92" w:author="Zhao Kai" w:date="2016-03-02T15:38:00Z"/>
          <w:rFonts w:ascii="Arial" w:hAnsi="Arial" w:cs="Arial"/>
        </w:rPr>
      </w:pPr>
      <w:r>
        <w:rPr>
          <w:rFonts w:ascii="Arial" w:hAnsi="Arial" w:cs="Arial" w:hint="eastAsia"/>
        </w:rPr>
        <w:t>1</w:t>
      </w:r>
      <w:r>
        <w:rPr>
          <w:rFonts w:ascii="Arial" w:hAnsi="Arial" w:cs="Arial" w:hint="eastAsia"/>
        </w:rPr>
        <w:t>、</w:t>
      </w:r>
      <w:r w:rsidRPr="00DA73C4">
        <w:rPr>
          <w:rFonts w:ascii="Arial" w:hAnsi="Arial" w:cs="Arial" w:hint="eastAsia"/>
        </w:rPr>
        <w:t>下单</w:t>
      </w:r>
      <w:r w:rsidRPr="00DA73C4">
        <w:rPr>
          <w:rFonts w:ascii="Arial" w:hAnsi="Arial" w:cs="Arial"/>
        </w:rPr>
        <w:t>票种分为</w:t>
      </w:r>
      <w:r w:rsidRPr="00DA73C4">
        <w:rPr>
          <w:rFonts w:ascii="Arial" w:hAnsi="Arial" w:cs="Arial" w:hint="eastAsia"/>
        </w:rPr>
        <w:t>三种</w:t>
      </w:r>
      <w:r w:rsidRPr="00DA73C4">
        <w:rPr>
          <w:rFonts w:ascii="Arial" w:hAnsi="Arial" w:cs="Arial"/>
        </w:rPr>
        <w:t>：景区门票、演艺门票、组合门票（</w:t>
      </w:r>
      <w:r w:rsidRPr="00DA73C4">
        <w:rPr>
          <w:rFonts w:ascii="Arial" w:hAnsi="Arial" w:cs="Arial" w:hint="eastAsia"/>
        </w:rPr>
        <w:t>景区</w:t>
      </w:r>
      <w:r w:rsidRPr="00DA73C4">
        <w:rPr>
          <w:rFonts w:ascii="Arial" w:hAnsi="Arial" w:cs="Arial" w:hint="eastAsia"/>
        </w:rPr>
        <w:t>1</w:t>
      </w:r>
      <w:r w:rsidRPr="00DA73C4">
        <w:rPr>
          <w:rFonts w:ascii="Arial" w:hAnsi="Arial" w:cs="Arial"/>
        </w:rPr>
        <w:t>+</w:t>
      </w:r>
      <w:r w:rsidRPr="00DA73C4">
        <w:rPr>
          <w:rFonts w:ascii="Arial" w:hAnsi="Arial" w:cs="Arial"/>
        </w:rPr>
        <w:t>景区</w:t>
      </w:r>
      <w:r w:rsidRPr="00DA73C4">
        <w:rPr>
          <w:rFonts w:ascii="Arial" w:hAnsi="Arial" w:cs="Arial" w:hint="eastAsia"/>
        </w:rPr>
        <w:t>2</w:t>
      </w:r>
      <w:r w:rsidRPr="00DA73C4">
        <w:rPr>
          <w:rFonts w:ascii="Arial" w:hAnsi="Arial" w:cs="Arial" w:hint="eastAsia"/>
        </w:rPr>
        <w:t>、</w:t>
      </w:r>
      <w:r w:rsidRPr="00DA73C4">
        <w:rPr>
          <w:rFonts w:ascii="Arial" w:hAnsi="Arial" w:cs="Arial"/>
        </w:rPr>
        <w:t>景区</w:t>
      </w:r>
      <w:r w:rsidRPr="00DA73C4">
        <w:rPr>
          <w:rFonts w:ascii="Arial" w:hAnsi="Arial" w:cs="Arial" w:hint="eastAsia"/>
        </w:rPr>
        <w:t>1</w:t>
      </w:r>
      <w:r w:rsidRPr="00DA73C4">
        <w:rPr>
          <w:rFonts w:ascii="Arial" w:hAnsi="Arial" w:cs="Arial"/>
        </w:rPr>
        <w:t>+</w:t>
      </w:r>
      <w:r w:rsidRPr="00DA73C4">
        <w:rPr>
          <w:rFonts w:ascii="Arial" w:hAnsi="Arial" w:cs="Arial"/>
        </w:rPr>
        <w:t>演艺</w:t>
      </w:r>
      <w:r w:rsidRPr="00DA73C4">
        <w:rPr>
          <w:rFonts w:ascii="Arial" w:hAnsi="Arial" w:cs="Arial" w:hint="eastAsia"/>
        </w:rPr>
        <w:t>1</w:t>
      </w:r>
      <w:del w:id="93" w:author="Zhao Kai" w:date="2016-03-02T15:37:00Z">
        <w:r w:rsidRPr="00DA73C4" w:rsidDel="00A876C4">
          <w:rPr>
            <w:rFonts w:ascii="Arial" w:hAnsi="Arial" w:cs="Arial" w:hint="eastAsia"/>
          </w:rPr>
          <w:delText>、</w:delText>
        </w:r>
        <w:r w:rsidRPr="00DA73C4" w:rsidDel="00A876C4">
          <w:rPr>
            <w:rFonts w:ascii="Arial" w:hAnsi="Arial" w:cs="Arial"/>
          </w:rPr>
          <w:delText>演艺</w:delText>
        </w:r>
        <w:r w:rsidRPr="00DA73C4" w:rsidDel="00A876C4">
          <w:rPr>
            <w:rFonts w:ascii="Arial" w:hAnsi="Arial" w:cs="Arial" w:hint="eastAsia"/>
          </w:rPr>
          <w:delText>1</w:delText>
        </w:r>
        <w:r w:rsidRPr="00DA73C4" w:rsidDel="00A876C4">
          <w:rPr>
            <w:rFonts w:ascii="Arial" w:hAnsi="Arial" w:cs="Arial"/>
          </w:rPr>
          <w:delText>+</w:delText>
        </w:r>
        <w:r w:rsidRPr="00DA73C4" w:rsidDel="00A876C4">
          <w:rPr>
            <w:rFonts w:ascii="Arial" w:hAnsi="Arial" w:cs="Arial"/>
          </w:rPr>
          <w:delText>演艺</w:delText>
        </w:r>
        <w:r w:rsidRPr="00DA73C4" w:rsidDel="00A876C4">
          <w:rPr>
            <w:rFonts w:ascii="Arial" w:hAnsi="Arial" w:cs="Arial" w:hint="eastAsia"/>
          </w:rPr>
          <w:delText>2</w:delText>
        </w:r>
      </w:del>
      <w:r w:rsidRPr="00DA73C4">
        <w:rPr>
          <w:rFonts w:ascii="Arial" w:hAnsi="Arial" w:cs="Arial"/>
        </w:rPr>
        <w:t>）</w:t>
      </w:r>
    </w:p>
    <w:p w:rsidR="00A876C4" w:rsidRDefault="00A876C4" w:rsidP="00E24E5D">
      <w:pPr>
        <w:spacing w:afterLines="50" w:after="156"/>
        <w:ind w:firstLineChars="200" w:firstLine="420"/>
        <w:rPr>
          <w:ins w:id="94" w:author="Zhao Kai" w:date="2016-03-02T15:38:00Z"/>
          <w:rFonts w:ascii="Arial" w:hAnsi="Arial" w:cs="Arial"/>
        </w:rPr>
      </w:pPr>
      <w:ins w:id="95" w:author="Zhao Kai" w:date="2016-03-02T15:38:00Z">
        <w:r>
          <w:rPr>
            <w:rFonts w:ascii="Arial" w:hAnsi="Arial" w:cs="Arial"/>
          </w:rPr>
          <w:t>2</w:t>
        </w:r>
        <w:r>
          <w:rPr>
            <w:rFonts w:ascii="Arial" w:hAnsi="Arial" w:cs="Arial" w:hint="eastAsia"/>
          </w:rPr>
          <w:t>、</w:t>
        </w:r>
        <w:r>
          <w:rPr>
            <w:rFonts w:ascii="Arial" w:hAnsi="Arial" w:cs="Arial"/>
          </w:rPr>
          <w:t>下单的基本规则：</w:t>
        </w:r>
      </w:ins>
    </w:p>
    <w:p w:rsidR="00A876C4" w:rsidRPr="00A876C4" w:rsidRDefault="00A876C4" w:rsidP="00A876C4">
      <w:pPr>
        <w:spacing w:afterLines="50" w:after="156"/>
        <w:ind w:firstLineChars="200" w:firstLine="420"/>
        <w:rPr>
          <w:ins w:id="96" w:author="Zhao Kai" w:date="2016-03-02T15:39:00Z"/>
          <w:rFonts w:ascii="Arial" w:hAnsi="Arial" w:cs="Arial"/>
        </w:rPr>
      </w:pPr>
      <w:ins w:id="97" w:author="Zhao Kai" w:date="2016-03-02T15:40:00Z">
        <w:r>
          <w:rPr>
            <w:noProof/>
          </w:rPr>
          <w:drawing>
            <wp:inline distT="0" distB="0" distL="0" distR="0" wp14:anchorId="58B84CBE" wp14:editId="31650C03">
              <wp:extent cx="5943600" cy="2494969"/>
              <wp:effectExtent l="0" t="0" r="0" b="635"/>
              <wp:docPr id="61" name="图片 61" descr="C:\Users\Kai\AppData\Roaming\Foxmail7\Temp-20464-20160302094739\Catch8025(03-02-15-40-15)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6" descr="C:\Users\Kai\AppData\Roaming\Foxmail7\Temp-20464-20160302094739\Catch8025(03-02-15-40-15).jpg"/>
                      <pic:cNvPicPr>
                        <a:picLocks noChangeAspect="1" noChangeArrowheads="1"/>
                      </pic:cNvPicPr>
                    </pic:nvPicPr>
                    <pic:blipFill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249496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A876C4" w:rsidRPr="00A876C4" w:rsidRDefault="00A876C4" w:rsidP="00A876C4">
      <w:pPr>
        <w:spacing w:afterLines="50" w:after="156"/>
        <w:ind w:firstLineChars="200" w:firstLine="420"/>
        <w:rPr>
          <w:ins w:id="98" w:author="Zhao Kai" w:date="2016-03-02T15:39:00Z"/>
          <w:rFonts w:ascii="Arial" w:hAnsi="Arial" w:cs="Arial"/>
        </w:rPr>
      </w:pPr>
      <w:ins w:id="99" w:author="Zhao Kai" w:date="2016-03-02T15:39:00Z">
        <w:r w:rsidRPr="00A876C4">
          <w:rPr>
            <w:rFonts w:ascii="Arial" w:hAnsi="Arial" w:cs="Arial" w:hint="eastAsia"/>
          </w:rPr>
          <w:t>首先做如下说明：</w:t>
        </w:r>
      </w:ins>
    </w:p>
    <w:p w:rsidR="00A876C4" w:rsidRDefault="00A876C4" w:rsidP="00A876C4">
      <w:pPr>
        <w:spacing w:afterLines="50" w:after="156"/>
        <w:ind w:firstLineChars="200" w:firstLine="420"/>
        <w:rPr>
          <w:ins w:id="100" w:author="Zhao Kai" w:date="2016-03-10T22:01:00Z"/>
          <w:rFonts w:ascii="Arial" w:hAnsi="Arial" w:cs="Arial"/>
        </w:rPr>
      </w:pPr>
      <w:ins w:id="101" w:author="Zhao Kai" w:date="2016-03-02T15:40:00Z">
        <w:r>
          <w:rPr>
            <w:rFonts w:ascii="Arial" w:hAnsi="Arial" w:cs="Arial" w:hint="eastAsia"/>
          </w:rPr>
          <w:t>（</w:t>
        </w:r>
      </w:ins>
      <w:ins w:id="102" w:author="Zhao Kai" w:date="2016-03-02T15:39:00Z">
        <w:r w:rsidRPr="00A876C4">
          <w:rPr>
            <w:rFonts w:ascii="Arial" w:hAnsi="Arial" w:cs="Arial" w:hint="eastAsia"/>
          </w:rPr>
          <w:t>1</w:t>
        </w:r>
      </w:ins>
      <w:ins w:id="103" w:author="Zhao Kai" w:date="2016-03-02T15:40:00Z">
        <w:r>
          <w:rPr>
            <w:rFonts w:ascii="Arial" w:hAnsi="Arial" w:cs="Arial" w:hint="eastAsia"/>
          </w:rPr>
          <w:t>）</w:t>
        </w:r>
      </w:ins>
      <w:ins w:id="104" w:author="Zhao Kai" w:date="2016-03-02T15:39:00Z">
        <w:r w:rsidRPr="00A876C4">
          <w:rPr>
            <w:rFonts w:ascii="Arial" w:hAnsi="Arial" w:cs="Arial" w:hint="eastAsia"/>
          </w:rPr>
          <w:t>景区在设置产品的时候会先设置产品名称，然后才会给不同的产品名称设置不同的票型，这是下面规则的前提条件</w:t>
        </w:r>
      </w:ins>
    </w:p>
    <w:p w:rsidR="0083228A" w:rsidRDefault="0083228A" w:rsidP="00A876C4">
      <w:pPr>
        <w:spacing w:afterLines="50" w:after="156"/>
        <w:ind w:firstLineChars="200" w:firstLine="420"/>
        <w:rPr>
          <w:ins w:id="105" w:author="Zhao Kai" w:date="2016-03-10T22:02:00Z"/>
          <w:rFonts w:ascii="Arial" w:hAnsi="Arial" w:cs="Arial"/>
        </w:rPr>
      </w:pPr>
      <w:ins w:id="106" w:author="Zhao Kai" w:date="2016-03-10T22:01:00Z">
        <w:r>
          <w:rPr>
            <w:rFonts w:ascii="Arial" w:hAnsi="Arial" w:cs="Arial" w:hint="eastAsia"/>
          </w:rPr>
          <w:t>（</w:t>
        </w:r>
        <w:r>
          <w:rPr>
            <w:rFonts w:ascii="Arial" w:hAnsi="Arial" w:cs="Arial" w:hint="eastAsia"/>
          </w:rPr>
          <w:t>2</w:t>
        </w:r>
        <w:r>
          <w:rPr>
            <w:rFonts w:ascii="Arial" w:hAnsi="Arial" w:cs="Arial"/>
          </w:rPr>
          <w:t>）</w:t>
        </w:r>
        <w:r>
          <w:rPr>
            <w:rFonts w:ascii="Arial" w:hAnsi="Arial" w:cs="Arial" w:hint="eastAsia"/>
          </w:rPr>
          <w:t>另外</w:t>
        </w:r>
        <w:r>
          <w:rPr>
            <w:rFonts w:ascii="Arial" w:hAnsi="Arial" w:cs="Arial"/>
          </w:rPr>
          <w:t>景区端</w:t>
        </w:r>
      </w:ins>
      <w:ins w:id="107" w:author="Zhao Kai" w:date="2016-03-10T22:02:00Z">
        <w:r>
          <w:rPr>
            <w:rFonts w:ascii="Arial" w:hAnsi="Arial" w:cs="Arial"/>
          </w:rPr>
          <w:t>新加入两个</w:t>
        </w:r>
        <w:r>
          <w:rPr>
            <w:rFonts w:ascii="Arial" w:hAnsi="Arial" w:cs="Arial" w:hint="eastAsia"/>
          </w:rPr>
          <w:t>名词</w:t>
        </w:r>
        <w:r>
          <w:rPr>
            <w:rFonts w:ascii="Arial" w:hAnsi="Arial" w:cs="Arial"/>
          </w:rPr>
          <w:t>：</w:t>
        </w:r>
      </w:ins>
    </w:p>
    <w:p w:rsidR="0083228A" w:rsidRDefault="0083228A" w:rsidP="00A876C4">
      <w:pPr>
        <w:spacing w:afterLines="50" w:after="156"/>
        <w:ind w:firstLineChars="200" w:firstLine="420"/>
        <w:rPr>
          <w:ins w:id="108" w:author="Zhao Kai" w:date="2016-03-10T22:03:00Z"/>
          <w:rFonts w:ascii="Arial" w:hAnsi="Arial" w:cs="Arial"/>
        </w:rPr>
      </w:pPr>
      <w:ins w:id="109" w:author="Zhao Kai" w:date="2016-03-10T22:03:00Z">
        <w:r w:rsidRPr="0083228A">
          <w:rPr>
            <w:rFonts w:ascii="Arial" w:hAnsi="Arial" w:cs="Arial" w:hint="eastAsia"/>
          </w:rPr>
          <w:t>可检票时长：政策页面的使用有效期更改为可检票时长，可检票时长指产品在购买时指定的游玩时间算起，允许首检的时间段，若超过检票时长未检票，则判断产品为预期已检或根据未满检可减少结算金额。</w:t>
        </w:r>
      </w:ins>
    </w:p>
    <w:p w:rsidR="0083228A" w:rsidRPr="0083228A" w:rsidRDefault="0083228A" w:rsidP="0083228A">
      <w:pPr>
        <w:spacing w:afterLines="50" w:after="156"/>
        <w:ind w:firstLineChars="200" w:firstLine="420"/>
        <w:rPr>
          <w:ins w:id="110" w:author="Zhao Kai" w:date="2016-03-10T22:03:00Z"/>
          <w:rFonts w:ascii="Arial" w:hAnsi="Arial" w:cs="Arial"/>
        </w:rPr>
      </w:pPr>
      <w:ins w:id="111" w:author="Zhao Kai" w:date="2016-03-10T22:03:00Z">
        <w:r w:rsidRPr="0083228A">
          <w:rPr>
            <w:rFonts w:ascii="Arial" w:hAnsi="Arial" w:cs="Arial" w:hint="eastAsia"/>
          </w:rPr>
          <w:t>游玩时长：（演艺普通产品、景区普通积分、联票子票、演艺积分产品、景区积分产品、积分联票子票产品）产品生成页面增加游玩时长，此游玩时长为产品首检后可多次检票的时长。在产品属性修改页面中，可修改游玩时长，在产品发布确认页需显示该项。</w:t>
        </w:r>
      </w:ins>
    </w:p>
    <w:p w:rsidR="0083228A" w:rsidRPr="0083228A" w:rsidRDefault="0083228A" w:rsidP="0083228A">
      <w:pPr>
        <w:spacing w:afterLines="50" w:after="156"/>
        <w:ind w:firstLineChars="200" w:firstLine="420"/>
        <w:rPr>
          <w:ins w:id="112" w:author="Zhao Kai" w:date="2016-03-10T22:03:00Z"/>
          <w:rFonts w:ascii="Arial" w:hAnsi="Arial" w:cs="Arial"/>
        </w:rPr>
      </w:pPr>
      <w:ins w:id="113" w:author="Zhao Kai" w:date="2016-03-10T22:03:00Z">
        <w:r w:rsidRPr="0083228A">
          <w:rPr>
            <w:rFonts w:ascii="Arial" w:hAnsi="Arial" w:cs="Arial" w:hint="eastAsia"/>
          </w:rPr>
          <w:t>①</w:t>
        </w:r>
        <w:r w:rsidRPr="0083228A">
          <w:rPr>
            <w:rFonts w:ascii="Arial" w:hAnsi="Arial" w:cs="Arial" w:hint="eastAsia"/>
          </w:rPr>
          <w:tab/>
        </w:r>
        <w:r w:rsidRPr="0083228A">
          <w:rPr>
            <w:rFonts w:ascii="Arial" w:hAnsi="Arial" w:cs="Arial" w:hint="eastAsia"/>
          </w:rPr>
          <w:t>此字段对于可在时间段内不限次的门票产品有效（如凤凰古城）。</w:t>
        </w:r>
      </w:ins>
    </w:p>
    <w:p w:rsidR="0083228A" w:rsidRPr="0083228A" w:rsidRDefault="0083228A" w:rsidP="0083228A">
      <w:pPr>
        <w:spacing w:afterLines="50" w:after="156"/>
        <w:ind w:firstLineChars="200" w:firstLine="420"/>
        <w:rPr>
          <w:ins w:id="114" w:author="Zhao Kai" w:date="2016-03-10T22:03:00Z"/>
          <w:rFonts w:ascii="Arial" w:hAnsi="Arial" w:cs="Arial"/>
        </w:rPr>
      </w:pPr>
      <w:ins w:id="115" w:author="Zhao Kai" w:date="2016-03-10T22:03:00Z">
        <w:r w:rsidRPr="0083228A">
          <w:rPr>
            <w:rFonts w:ascii="Arial" w:hAnsi="Arial" w:cs="Arial" w:hint="eastAsia"/>
          </w:rPr>
          <w:t>②</w:t>
        </w:r>
        <w:r w:rsidRPr="0083228A">
          <w:rPr>
            <w:rFonts w:ascii="Arial" w:hAnsi="Arial" w:cs="Arial" w:hint="eastAsia"/>
          </w:rPr>
          <w:tab/>
        </w:r>
        <w:r w:rsidRPr="0083228A">
          <w:rPr>
            <w:rFonts w:ascii="Arial" w:hAnsi="Arial" w:cs="Arial" w:hint="eastAsia"/>
          </w:rPr>
          <w:t>对于单次进入的门票产品（如黄龙洞）则视为检票后产品失效。</w:t>
        </w:r>
      </w:ins>
    </w:p>
    <w:p w:rsidR="0083228A" w:rsidRPr="0083228A" w:rsidRDefault="0083228A" w:rsidP="0083228A">
      <w:pPr>
        <w:spacing w:afterLines="50" w:after="156"/>
        <w:ind w:firstLineChars="200" w:firstLine="420"/>
        <w:rPr>
          <w:ins w:id="116" w:author="Zhao Kai" w:date="2016-03-10T22:03:00Z"/>
          <w:rFonts w:ascii="Arial" w:hAnsi="Arial" w:cs="Arial"/>
        </w:rPr>
      </w:pPr>
      <w:ins w:id="117" w:author="Zhao Kai" w:date="2016-03-10T22:03:00Z">
        <w:r w:rsidRPr="0083228A">
          <w:rPr>
            <w:rFonts w:ascii="Arial" w:hAnsi="Arial" w:cs="Arial" w:hint="eastAsia"/>
          </w:rPr>
          <w:t>③</w:t>
        </w:r>
        <w:r w:rsidRPr="0083228A">
          <w:rPr>
            <w:rFonts w:ascii="Arial" w:hAnsi="Arial" w:cs="Arial" w:hint="eastAsia"/>
          </w:rPr>
          <w:tab/>
        </w:r>
        <w:r w:rsidRPr="0083228A">
          <w:rPr>
            <w:rFonts w:ascii="Arial" w:hAnsi="Arial" w:cs="Arial" w:hint="eastAsia"/>
          </w:rPr>
          <w:t>若对于时间段内有限次的门票产品（如百龙天梯双程），则视为首检后再游玩时长内可完成检票次数，一旦检票次数用完，则产品失效。</w:t>
        </w:r>
      </w:ins>
    </w:p>
    <w:p w:rsidR="00A876C4" w:rsidRPr="00A876C4" w:rsidRDefault="00A876C4" w:rsidP="00A876C4">
      <w:pPr>
        <w:spacing w:afterLines="50" w:after="156"/>
        <w:ind w:firstLineChars="200" w:firstLine="420"/>
        <w:rPr>
          <w:ins w:id="118" w:author="Zhao Kai" w:date="2016-03-02T15:39:00Z"/>
          <w:rFonts w:ascii="Arial" w:hAnsi="Arial" w:cs="Arial"/>
        </w:rPr>
      </w:pPr>
      <w:ins w:id="119" w:author="Zhao Kai" w:date="2016-03-02T15:39:00Z">
        <w:r w:rsidRPr="00A876C4">
          <w:rPr>
            <w:rFonts w:ascii="Arial" w:hAnsi="Arial" w:cs="Arial" w:hint="eastAsia"/>
          </w:rPr>
          <w:t>下单规则：</w:t>
        </w:r>
      </w:ins>
    </w:p>
    <w:p w:rsidR="00A876C4" w:rsidRPr="00A876C4" w:rsidRDefault="00A876C4" w:rsidP="00A876C4">
      <w:pPr>
        <w:spacing w:afterLines="50" w:after="156"/>
        <w:ind w:firstLineChars="200" w:firstLine="420"/>
        <w:rPr>
          <w:ins w:id="120" w:author="Zhao Kai" w:date="2016-03-02T15:39:00Z"/>
          <w:rFonts w:ascii="Arial" w:hAnsi="Arial" w:cs="Arial"/>
        </w:rPr>
      </w:pPr>
      <w:ins w:id="121" w:author="Zhao Kai" w:date="2016-03-02T15:40:00Z">
        <w:r>
          <w:rPr>
            <w:rFonts w:ascii="Arial" w:hAnsi="Arial" w:cs="Arial" w:hint="eastAsia"/>
          </w:rPr>
          <w:t>（</w:t>
        </w:r>
      </w:ins>
      <w:ins w:id="122" w:author="Zhao Kai" w:date="2016-03-02T15:39:00Z">
        <w:r w:rsidRPr="00A876C4">
          <w:rPr>
            <w:rFonts w:ascii="Arial" w:hAnsi="Arial" w:cs="Arial" w:hint="eastAsia"/>
          </w:rPr>
          <w:t>1</w:t>
        </w:r>
      </w:ins>
      <w:ins w:id="123" w:author="Zhao Kai" w:date="2016-03-02T15:40:00Z">
        <w:r>
          <w:rPr>
            <w:rFonts w:ascii="Arial" w:hAnsi="Arial" w:cs="Arial" w:hint="eastAsia"/>
          </w:rPr>
          <w:t>）</w:t>
        </w:r>
      </w:ins>
      <w:ins w:id="124" w:author="Zhao Kai" w:date="2016-03-02T15:39:00Z">
        <w:r w:rsidRPr="00A876C4">
          <w:rPr>
            <w:rFonts w:ascii="Arial" w:hAnsi="Arial" w:cs="Arial" w:hint="eastAsia"/>
          </w:rPr>
          <w:t>同一个游客在同一个时间的同一个景区，不能购买同一个产品（无论是否在同一订单）</w:t>
        </w:r>
      </w:ins>
    </w:p>
    <w:p w:rsidR="00A876C4" w:rsidRPr="00A876C4" w:rsidRDefault="00A876C4" w:rsidP="00A876C4">
      <w:pPr>
        <w:spacing w:afterLines="50" w:after="156"/>
        <w:ind w:firstLineChars="200" w:firstLine="420"/>
        <w:rPr>
          <w:ins w:id="125" w:author="Zhao Kai" w:date="2016-03-02T15:39:00Z"/>
          <w:rFonts w:ascii="Arial" w:hAnsi="Arial" w:cs="Arial"/>
        </w:rPr>
      </w:pPr>
      <w:ins w:id="126" w:author="Zhao Kai" w:date="2016-03-02T15:40:00Z">
        <w:r>
          <w:rPr>
            <w:rFonts w:ascii="Arial" w:hAnsi="Arial" w:cs="Arial" w:hint="eastAsia"/>
          </w:rPr>
          <w:t>（</w:t>
        </w:r>
      </w:ins>
      <w:ins w:id="127" w:author="Zhao Kai" w:date="2016-03-02T15:39:00Z">
        <w:r w:rsidRPr="00A876C4">
          <w:rPr>
            <w:rFonts w:ascii="Arial" w:hAnsi="Arial" w:cs="Arial" w:hint="eastAsia"/>
          </w:rPr>
          <w:t>2</w:t>
        </w:r>
      </w:ins>
      <w:ins w:id="128" w:author="Zhao Kai" w:date="2016-03-02T15:40:00Z">
        <w:r>
          <w:rPr>
            <w:rFonts w:ascii="Arial" w:hAnsi="Arial" w:cs="Arial" w:hint="eastAsia"/>
          </w:rPr>
          <w:t>）</w:t>
        </w:r>
      </w:ins>
      <w:ins w:id="129" w:author="Zhao Kai" w:date="2016-03-02T15:39:00Z">
        <w:r w:rsidRPr="00A876C4">
          <w:rPr>
            <w:rFonts w:ascii="Arial" w:hAnsi="Arial" w:cs="Arial" w:hint="eastAsia"/>
          </w:rPr>
          <w:t>同一个游客在同一个时间的同一个景区，不能购买同一个产品名称的不同票型（无论是否在同一订单）</w:t>
        </w:r>
      </w:ins>
    </w:p>
    <w:p w:rsidR="00A876C4" w:rsidRPr="00A876C4" w:rsidRDefault="00A876C4" w:rsidP="00A876C4">
      <w:pPr>
        <w:spacing w:afterLines="50" w:after="156"/>
        <w:ind w:firstLineChars="200" w:firstLine="420"/>
        <w:rPr>
          <w:ins w:id="130" w:author="Zhao Kai" w:date="2016-03-02T15:39:00Z"/>
          <w:rFonts w:ascii="Arial" w:hAnsi="Arial" w:cs="Arial"/>
        </w:rPr>
      </w:pPr>
      <w:ins w:id="131" w:author="Zhao Kai" w:date="2016-03-02T15:40:00Z">
        <w:r>
          <w:rPr>
            <w:rFonts w:ascii="Arial" w:hAnsi="Arial" w:cs="Arial" w:hint="eastAsia"/>
          </w:rPr>
          <w:t>（</w:t>
        </w:r>
      </w:ins>
      <w:ins w:id="132" w:author="Zhao Kai" w:date="2016-03-02T15:39:00Z">
        <w:r w:rsidRPr="00A876C4">
          <w:rPr>
            <w:rFonts w:ascii="Arial" w:hAnsi="Arial" w:cs="Arial" w:hint="eastAsia"/>
          </w:rPr>
          <w:t>3</w:t>
        </w:r>
      </w:ins>
      <w:ins w:id="133" w:author="Zhao Kai" w:date="2016-03-02T15:40:00Z">
        <w:r>
          <w:rPr>
            <w:rFonts w:ascii="Arial" w:hAnsi="Arial" w:cs="Arial" w:hint="eastAsia"/>
          </w:rPr>
          <w:t>）</w:t>
        </w:r>
      </w:ins>
      <w:ins w:id="134" w:author="Zhao Kai" w:date="2016-03-02T15:39:00Z">
        <w:r w:rsidRPr="00A876C4">
          <w:rPr>
            <w:rFonts w:ascii="Arial" w:hAnsi="Arial" w:cs="Arial" w:hint="eastAsia"/>
          </w:rPr>
          <w:t>同一个游客在同一个时间的同一个景区，可以购买不同景区票产品名称的产品；（无论是否在同一订单）</w:t>
        </w:r>
      </w:ins>
    </w:p>
    <w:p w:rsidR="00A876C4" w:rsidRPr="00A876C4" w:rsidRDefault="00A876C4" w:rsidP="00A876C4">
      <w:pPr>
        <w:spacing w:afterLines="50" w:after="156"/>
        <w:ind w:firstLineChars="200" w:firstLine="420"/>
        <w:rPr>
          <w:ins w:id="135" w:author="Zhao Kai" w:date="2016-03-02T15:39:00Z"/>
          <w:rFonts w:ascii="Arial" w:hAnsi="Arial" w:cs="Arial"/>
        </w:rPr>
      </w:pPr>
      <w:ins w:id="136" w:author="Zhao Kai" w:date="2016-03-02T15:41:00Z">
        <w:r>
          <w:rPr>
            <w:rFonts w:ascii="Arial" w:hAnsi="Arial" w:cs="Arial" w:hint="eastAsia"/>
          </w:rPr>
          <w:t>（</w:t>
        </w:r>
      </w:ins>
      <w:ins w:id="137" w:author="Zhao Kai" w:date="2016-03-02T15:39:00Z">
        <w:r w:rsidRPr="00A876C4">
          <w:rPr>
            <w:rFonts w:ascii="Arial" w:hAnsi="Arial" w:cs="Arial" w:hint="eastAsia"/>
          </w:rPr>
          <w:t>4</w:t>
        </w:r>
      </w:ins>
      <w:ins w:id="138" w:author="Zhao Kai" w:date="2016-03-02T15:41:00Z">
        <w:r>
          <w:rPr>
            <w:rFonts w:ascii="Arial" w:hAnsi="Arial" w:cs="Arial" w:hint="eastAsia"/>
          </w:rPr>
          <w:t>）</w:t>
        </w:r>
      </w:ins>
      <w:ins w:id="139" w:author="Zhao Kai" w:date="2016-03-02T15:39:00Z">
        <w:r w:rsidRPr="00A876C4">
          <w:rPr>
            <w:rFonts w:ascii="Arial" w:hAnsi="Arial" w:cs="Arial" w:hint="eastAsia"/>
          </w:rPr>
          <w:t>同一个游客在同一个时间的同一个景区，不能购买同一场次的不同产品（无论是否在同一订单）</w:t>
        </w:r>
      </w:ins>
    </w:p>
    <w:p w:rsidR="00A876C4" w:rsidRPr="00A876C4" w:rsidRDefault="00A876C4" w:rsidP="00A876C4">
      <w:pPr>
        <w:spacing w:afterLines="50" w:after="156"/>
        <w:ind w:firstLineChars="200" w:firstLine="420"/>
        <w:rPr>
          <w:ins w:id="140" w:author="Zhao Kai" w:date="2016-03-02T15:39:00Z"/>
          <w:rFonts w:ascii="Arial" w:hAnsi="Arial" w:cs="Arial"/>
        </w:rPr>
      </w:pPr>
      <w:ins w:id="141" w:author="Zhao Kai" w:date="2016-03-02T15:41:00Z">
        <w:r>
          <w:rPr>
            <w:rFonts w:ascii="Arial" w:hAnsi="Arial" w:cs="Arial" w:hint="eastAsia"/>
          </w:rPr>
          <w:t>（</w:t>
        </w:r>
      </w:ins>
      <w:ins w:id="142" w:author="Zhao Kai" w:date="2016-03-02T15:39:00Z">
        <w:r w:rsidRPr="00A876C4">
          <w:rPr>
            <w:rFonts w:ascii="Arial" w:hAnsi="Arial" w:cs="Arial" w:hint="eastAsia"/>
          </w:rPr>
          <w:t>5</w:t>
        </w:r>
      </w:ins>
      <w:ins w:id="143" w:author="Zhao Kai" w:date="2016-03-02T15:41:00Z">
        <w:r>
          <w:rPr>
            <w:rFonts w:ascii="Arial" w:hAnsi="Arial" w:cs="Arial" w:hint="eastAsia"/>
          </w:rPr>
          <w:t>）</w:t>
        </w:r>
      </w:ins>
      <w:ins w:id="144" w:author="Zhao Kai" w:date="2016-03-02T15:39:00Z">
        <w:r w:rsidRPr="00A876C4">
          <w:rPr>
            <w:rFonts w:ascii="Arial" w:hAnsi="Arial" w:cs="Arial" w:hint="eastAsia"/>
          </w:rPr>
          <w:t>同一个订单只能买一类产品，例如，如果是单景区门票，就不能买单演艺和联票；如果是单演艺，就不能买单景区门票和联票；联票只能购买一个产品，不能在同一订单购买多个联票产品，也不能购买单景区门票和单演艺票</w:t>
        </w:r>
      </w:ins>
    </w:p>
    <w:p w:rsidR="00A876C4" w:rsidRPr="00A876C4" w:rsidRDefault="00A876C4" w:rsidP="00A876C4">
      <w:pPr>
        <w:spacing w:afterLines="50" w:after="156"/>
        <w:ind w:firstLineChars="200" w:firstLine="420"/>
        <w:rPr>
          <w:ins w:id="145" w:author="Zhao Kai" w:date="2016-03-02T15:39:00Z"/>
          <w:rFonts w:ascii="Arial" w:hAnsi="Arial" w:cs="Arial"/>
        </w:rPr>
      </w:pPr>
      <w:ins w:id="146" w:author="Zhao Kai" w:date="2016-03-02T15:41:00Z">
        <w:r>
          <w:rPr>
            <w:rFonts w:ascii="Arial" w:hAnsi="Arial" w:cs="Arial" w:hint="eastAsia"/>
          </w:rPr>
          <w:t>（</w:t>
        </w:r>
      </w:ins>
      <w:ins w:id="147" w:author="Zhao Kai" w:date="2016-03-02T15:39:00Z">
        <w:r w:rsidRPr="00A876C4">
          <w:rPr>
            <w:rFonts w:ascii="Arial" w:hAnsi="Arial" w:cs="Arial" w:hint="eastAsia"/>
          </w:rPr>
          <w:t>6</w:t>
        </w:r>
      </w:ins>
      <w:ins w:id="148" w:author="Zhao Kai" w:date="2016-03-02T15:41:00Z">
        <w:r>
          <w:rPr>
            <w:rFonts w:ascii="Arial" w:hAnsi="Arial" w:cs="Arial" w:hint="eastAsia"/>
          </w:rPr>
          <w:t>）</w:t>
        </w:r>
      </w:ins>
      <w:ins w:id="149" w:author="Zhao Kai" w:date="2016-03-02T15:39:00Z">
        <w:r w:rsidRPr="00A876C4">
          <w:rPr>
            <w:rFonts w:ascii="Arial" w:hAnsi="Arial" w:cs="Arial" w:hint="eastAsia"/>
          </w:rPr>
          <w:t>同一个订单的同一个景区的不同景区产品必须是同一个游玩时间，同理，同一个景区的不同演艺产品必须是同一个演艺场次</w:t>
        </w:r>
      </w:ins>
    </w:p>
    <w:p w:rsidR="00A876C4" w:rsidRPr="00A876C4" w:rsidRDefault="00A876C4" w:rsidP="00A876C4">
      <w:pPr>
        <w:spacing w:afterLines="50" w:after="156"/>
        <w:ind w:firstLineChars="200" w:firstLine="420"/>
        <w:rPr>
          <w:ins w:id="150" w:author="Zhao Kai" w:date="2016-03-02T15:39:00Z"/>
          <w:rFonts w:ascii="Arial" w:hAnsi="Arial" w:cs="Arial"/>
        </w:rPr>
      </w:pPr>
      <w:ins w:id="151" w:author="Zhao Kai" w:date="2016-03-02T15:42:00Z">
        <w:r>
          <w:rPr>
            <w:rFonts w:ascii="Arial" w:hAnsi="Arial" w:cs="Arial" w:hint="eastAsia"/>
          </w:rPr>
          <w:t>（</w:t>
        </w:r>
      </w:ins>
      <w:ins w:id="152" w:author="Zhao Kai" w:date="2016-03-02T15:39:00Z">
        <w:r w:rsidRPr="00A876C4">
          <w:rPr>
            <w:rFonts w:ascii="Arial" w:hAnsi="Arial" w:cs="Arial" w:hint="eastAsia"/>
          </w:rPr>
          <w:t>7</w:t>
        </w:r>
      </w:ins>
      <w:ins w:id="153" w:author="Zhao Kai" w:date="2016-03-02T15:42:00Z">
        <w:r>
          <w:rPr>
            <w:rFonts w:ascii="Arial" w:hAnsi="Arial" w:cs="Arial" w:hint="eastAsia"/>
          </w:rPr>
          <w:t>）</w:t>
        </w:r>
      </w:ins>
      <w:ins w:id="154" w:author="Zhao Kai" w:date="2016-03-02T15:39:00Z">
        <w:r w:rsidRPr="00A876C4">
          <w:rPr>
            <w:rFonts w:ascii="Arial" w:hAnsi="Arial" w:cs="Arial" w:hint="eastAsia"/>
          </w:rPr>
          <w:t>联票中，景区</w:t>
        </w:r>
        <w:r w:rsidRPr="00A876C4">
          <w:rPr>
            <w:rFonts w:ascii="Arial" w:hAnsi="Arial" w:cs="Arial" w:hint="eastAsia"/>
          </w:rPr>
          <w:t>+</w:t>
        </w:r>
        <w:r w:rsidRPr="00A876C4">
          <w:rPr>
            <w:rFonts w:ascii="Arial" w:hAnsi="Arial" w:cs="Arial" w:hint="eastAsia"/>
          </w:rPr>
          <w:t>景区，只设置一个游玩时间，任何一个子产品票在此游玩时间检票，都视作激活；如果是景区</w:t>
        </w:r>
        <w:r w:rsidRPr="00A876C4">
          <w:rPr>
            <w:rFonts w:ascii="Arial" w:hAnsi="Arial" w:cs="Arial" w:hint="eastAsia"/>
          </w:rPr>
          <w:t>+</w:t>
        </w:r>
        <w:r w:rsidR="0083228A">
          <w:rPr>
            <w:rFonts w:ascii="Arial" w:hAnsi="Arial" w:cs="Arial" w:hint="eastAsia"/>
          </w:rPr>
          <w:t>演艺，只设置一个游玩时间，且演艺时间必须在</w:t>
        </w:r>
      </w:ins>
      <w:ins w:id="155" w:author="Zhao Kai" w:date="2016-03-10T22:01:00Z">
        <w:r w:rsidR="0083228A">
          <w:rPr>
            <w:rFonts w:ascii="Arial" w:hAnsi="Arial" w:cs="Arial" w:hint="eastAsia"/>
          </w:rPr>
          <w:t>首检</w:t>
        </w:r>
        <w:r w:rsidR="0083228A">
          <w:rPr>
            <w:rFonts w:ascii="Arial" w:hAnsi="Arial" w:cs="Arial"/>
          </w:rPr>
          <w:t>有效期</w:t>
        </w:r>
      </w:ins>
      <w:ins w:id="156" w:author="Zhao Kai" w:date="2016-03-02T15:39:00Z">
        <w:r>
          <w:rPr>
            <w:rFonts w:ascii="Arial" w:hAnsi="Arial" w:cs="Arial" w:hint="eastAsia"/>
          </w:rPr>
          <w:t>之</w:t>
        </w:r>
      </w:ins>
      <w:ins w:id="157" w:author="Zhao Kai" w:date="2016-03-10T22:01:00Z">
        <w:r w:rsidR="0083228A">
          <w:rPr>
            <w:rFonts w:ascii="Arial" w:hAnsi="Arial" w:cs="Arial" w:hint="eastAsia"/>
          </w:rPr>
          <w:t>内</w:t>
        </w:r>
      </w:ins>
      <w:ins w:id="158" w:author="Zhao Kai" w:date="2016-03-02T15:39:00Z">
        <w:r w:rsidRPr="00A876C4">
          <w:rPr>
            <w:rFonts w:ascii="Arial" w:hAnsi="Arial" w:cs="Arial" w:hint="eastAsia"/>
          </w:rPr>
          <w:t>，任何子产品被检，都视为激活</w:t>
        </w:r>
      </w:ins>
    </w:p>
    <w:p w:rsidR="00A876C4" w:rsidRPr="00A876C4" w:rsidRDefault="00A876C4" w:rsidP="00A876C4">
      <w:pPr>
        <w:spacing w:afterLines="50" w:after="156"/>
        <w:ind w:firstLineChars="200" w:firstLine="420"/>
        <w:rPr>
          <w:ins w:id="159" w:author="Zhao Kai" w:date="2016-03-02T15:39:00Z"/>
          <w:rFonts w:ascii="Arial" w:hAnsi="Arial" w:cs="Arial"/>
        </w:rPr>
      </w:pPr>
      <w:ins w:id="160" w:author="Zhao Kai" w:date="2016-03-02T15:42:00Z">
        <w:r>
          <w:rPr>
            <w:rFonts w:ascii="Arial" w:hAnsi="Arial" w:cs="Arial" w:hint="eastAsia"/>
          </w:rPr>
          <w:t>（</w:t>
        </w:r>
      </w:ins>
      <w:ins w:id="161" w:author="Zhao Kai" w:date="2016-03-02T15:39:00Z">
        <w:r w:rsidRPr="00A876C4">
          <w:rPr>
            <w:rFonts w:ascii="Arial" w:hAnsi="Arial" w:cs="Arial" w:hint="eastAsia"/>
          </w:rPr>
          <w:t>8</w:t>
        </w:r>
      </w:ins>
      <w:ins w:id="162" w:author="Zhao Kai" w:date="2016-03-02T15:42:00Z">
        <w:r>
          <w:rPr>
            <w:rFonts w:ascii="Arial" w:hAnsi="Arial" w:cs="Arial" w:hint="eastAsia"/>
          </w:rPr>
          <w:t>）</w:t>
        </w:r>
      </w:ins>
      <w:ins w:id="163" w:author="Zhao Kai" w:date="2016-03-02T15:39:00Z">
        <w:r w:rsidRPr="00A876C4">
          <w:rPr>
            <w:rFonts w:ascii="Arial" w:hAnsi="Arial" w:cs="Arial" w:hint="eastAsia"/>
          </w:rPr>
          <w:t>怎样判断联票产品过期？当联票没有在预订时间内完成首检，则联票过期；在预定时间内完成首检，则联票被激活，产品生效</w:t>
        </w:r>
      </w:ins>
    </w:p>
    <w:p w:rsidR="00A876C4" w:rsidRPr="00A876C4" w:rsidRDefault="00A876C4" w:rsidP="00A876C4">
      <w:pPr>
        <w:spacing w:afterLines="50" w:after="156"/>
        <w:ind w:firstLineChars="200" w:firstLine="420"/>
        <w:rPr>
          <w:rFonts w:ascii="Arial" w:hAnsi="Arial" w:cs="Arial"/>
        </w:rPr>
      </w:pPr>
      <w:ins w:id="164" w:author="Zhao Kai" w:date="2016-03-02T15:42:00Z">
        <w:r>
          <w:rPr>
            <w:rFonts w:ascii="Arial" w:hAnsi="Arial" w:cs="Arial" w:hint="eastAsia"/>
          </w:rPr>
          <w:t>（</w:t>
        </w:r>
        <w:r>
          <w:rPr>
            <w:rFonts w:ascii="Arial" w:hAnsi="Arial" w:cs="Arial" w:hint="eastAsia"/>
          </w:rPr>
          <w:t>9</w:t>
        </w:r>
        <w:r>
          <w:rPr>
            <w:rFonts w:ascii="Arial" w:hAnsi="Arial" w:cs="Arial"/>
          </w:rPr>
          <w:t>）</w:t>
        </w:r>
      </w:ins>
      <w:ins w:id="165" w:author="Zhao Kai" w:date="2016-03-02T15:39:00Z">
        <w:r w:rsidRPr="00A876C4">
          <w:rPr>
            <w:rFonts w:ascii="Arial" w:hAnsi="Arial" w:cs="Arial" w:hint="eastAsia"/>
          </w:rPr>
          <w:t>订单的状态怎么表示？联票没有完成首检，为已支付状态；这时可以进行退票操作，退票后为已退票；当逾期没有完成首检，则订单为过期，且不能退票；当联票在有效期完成首检或完成演艺场次的检票，则产品激活，状态变为已检票，此时不能在退票，此时联票可以进行结算</w:t>
        </w:r>
      </w:ins>
    </w:p>
    <w:p w:rsidR="00DA73C4" w:rsidRDefault="00DA73C4" w:rsidP="00E24E5D">
      <w:pPr>
        <w:spacing w:afterLines="50" w:after="156"/>
        <w:ind w:firstLineChars="200" w:firstLine="420"/>
        <w:rPr>
          <w:rFonts w:ascii="Arial" w:hAnsi="Arial" w:cs="Arial"/>
        </w:rPr>
      </w:pPr>
      <w:r>
        <w:rPr>
          <w:rFonts w:ascii="Arial" w:hAnsi="Arial" w:cs="Arial"/>
        </w:rPr>
        <w:t>2</w:t>
      </w:r>
      <w:r>
        <w:rPr>
          <w:rFonts w:ascii="Arial" w:hAnsi="Arial" w:cs="Arial" w:hint="eastAsia"/>
        </w:rPr>
        <w:t>、景区门票</w:t>
      </w:r>
      <w:r>
        <w:rPr>
          <w:rFonts w:ascii="Arial" w:hAnsi="Arial" w:cs="Arial"/>
        </w:rPr>
        <w:t>数量以张数控制、演艺门票</w:t>
      </w:r>
      <w:r>
        <w:rPr>
          <w:rFonts w:ascii="Arial" w:hAnsi="Arial" w:cs="Arial" w:hint="eastAsia"/>
        </w:rPr>
        <w:t>数量</w:t>
      </w:r>
      <w:r>
        <w:rPr>
          <w:rFonts w:ascii="Arial" w:hAnsi="Arial" w:cs="Arial"/>
        </w:rPr>
        <w:t>以座位数控制</w:t>
      </w:r>
    </w:p>
    <w:p w:rsidR="00C674AD" w:rsidRDefault="00C674AD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iCs w:val="0"/>
          <w:color w:val="auto"/>
          <w:kern w:val="2"/>
          <w:szCs w:val="24"/>
        </w:rPr>
      </w:pPr>
      <w:r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3</w:t>
      </w:r>
      <w:r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、</w:t>
      </w:r>
      <w:r w:rsidR="00882531"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如果</w:t>
      </w:r>
      <w:r w:rsidR="00882531">
        <w:rPr>
          <w:rFonts w:ascii="Arial" w:hAnsi="Arial" w:cs="Arial"/>
          <w:i w:val="0"/>
          <w:iCs w:val="0"/>
          <w:color w:val="auto"/>
          <w:kern w:val="2"/>
          <w:szCs w:val="24"/>
        </w:rPr>
        <w:t>组合门票</w:t>
      </w:r>
      <w:r w:rsidR="00882531"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中</w:t>
      </w:r>
      <w:r w:rsidR="00882531">
        <w:rPr>
          <w:rFonts w:ascii="Arial" w:hAnsi="Arial" w:cs="Arial"/>
          <w:i w:val="0"/>
          <w:iCs w:val="0"/>
          <w:color w:val="auto"/>
          <w:kern w:val="2"/>
          <w:szCs w:val="24"/>
        </w:rPr>
        <w:t>包含演艺门票</w:t>
      </w:r>
      <w:r w:rsidR="00050398"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，</w:t>
      </w:r>
      <w:del w:id="166" w:author="Zhao Kai" w:date="2016-03-10T21:52:00Z">
        <w:r w:rsidR="00050398" w:rsidDel="0083228A">
          <w:rPr>
            <w:rFonts w:ascii="Arial" w:hAnsi="Arial" w:cs="Arial"/>
            <w:i w:val="0"/>
            <w:iCs w:val="0"/>
            <w:color w:val="auto"/>
            <w:kern w:val="2"/>
            <w:szCs w:val="24"/>
          </w:rPr>
          <w:delText>先选择演艺座位，再</w:delText>
        </w:r>
        <w:r w:rsidR="00050398" w:rsidDel="0083228A">
          <w:rPr>
            <w:rFonts w:ascii="Arial" w:hAnsi="Arial" w:cs="Arial" w:hint="eastAsia"/>
            <w:i w:val="0"/>
            <w:iCs w:val="0"/>
            <w:color w:val="auto"/>
            <w:kern w:val="2"/>
            <w:szCs w:val="24"/>
          </w:rPr>
          <w:delText>进行</w:delText>
        </w:r>
        <w:r w:rsidR="00050398" w:rsidDel="0083228A">
          <w:rPr>
            <w:rFonts w:ascii="Arial" w:hAnsi="Arial" w:cs="Arial"/>
            <w:i w:val="0"/>
            <w:iCs w:val="0"/>
            <w:color w:val="auto"/>
            <w:kern w:val="2"/>
            <w:szCs w:val="24"/>
          </w:rPr>
          <w:delText>下单</w:delText>
        </w:r>
      </w:del>
      <w:ins w:id="167" w:author="Zhao Kai" w:date="2016-03-10T21:52:00Z">
        <w:r w:rsidR="0083228A">
          <w:rPr>
            <w:rFonts w:ascii="Arial" w:hAnsi="Arial" w:cs="Arial" w:hint="eastAsia"/>
            <w:i w:val="0"/>
            <w:iCs w:val="0"/>
            <w:color w:val="auto"/>
            <w:kern w:val="2"/>
            <w:szCs w:val="24"/>
          </w:rPr>
          <w:t>先下单</w:t>
        </w:r>
        <w:r w:rsidR="0083228A">
          <w:rPr>
            <w:rFonts w:ascii="Arial" w:hAnsi="Arial" w:cs="Arial"/>
            <w:i w:val="0"/>
            <w:iCs w:val="0"/>
            <w:color w:val="auto"/>
            <w:kern w:val="2"/>
            <w:szCs w:val="24"/>
          </w:rPr>
          <w:t>，选择游玩</w:t>
        </w:r>
        <w:r w:rsidR="0083228A">
          <w:rPr>
            <w:rFonts w:ascii="Arial" w:hAnsi="Arial" w:cs="Arial" w:hint="eastAsia"/>
            <w:i w:val="0"/>
            <w:iCs w:val="0"/>
            <w:color w:val="auto"/>
            <w:kern w:val="2"/>
            <w:szCs w:val="24"/>
          </w:rPr>
          <w:t>日期</w:t>
        </w:r>
        <w:r w:rsidR="0083228A">
          <w:rPr>
            <w:rFonts w:ascii="Arial" w:hAnsi="Arial" w:cs="Arial"/>
            <w:i w:val="0"/>
            <w:iCs w:val="0"/>
            <w:color w:val="auto"/>
            <w:kern w:val="2"/>
            <w:szCs w:val="24"/>
          </w:rPr>
          <w:t>，</w:t>
        </w:r>
        <w:r w:rsidR="0083228A">
          <w:rPr>
            <w:rFonts w:ascii="Arial" w:hAnsi="Arial" w:cs="Arial" w:hint="eastAsia"/>
            <w:i w:val="0"/>
            <w:iCs w:val="0"/>
            <w:color w:val="auto"/>
            <w:kern w:val="2"/>
            <w:szCs w:val="24"/>
          </w:rPr>
          <w:t>选择</w:t>
        </w:r>
        <w:r w:rsidR="0083228A">
          <w:rPr>
            <w:rFonts w:ascii="Arial" w:hAnsi="Arial" w:cs="Arial"/>
            <w:i w:val="0"/>
            <w:iCs w:val="0"/>
            <w:color w:val="auto"/>
            <w:kern w:val="2"/>
            <w:szCs w:val="24"/>
          </w:rPr>
          <w:t>数量，填入游客信息，</w:t>
        </w:r>
      </w:ins>
      <w:ins w:id="168" w:author="Zhao Kai" w:date="2016-03-10T21:56:00Z">
        <w:r w:rsidR="0083228A">
          <w:rPr>
            <w:rFonts w:ascii="Arial" w:hAnsi="Arial" w:cs="Arial" w:hint="eastAsia"/>
            <w:i w:val="0"/>
            <w:iCs w:val="0"/>
            <w:color w:val="auto"/>
            <w:kern w:val="2"/>
            <w:szCs w:val="24"/>
          </w:rPr>
          <w:t>再</w:t>
        </w:r>
        <w:r w:rsidR="0083228A">
          <w:rPr>
            <w:rFonts w:ascii="Arial" w:hAnsi="Arial" w:cs="Arial"/>
            <w:i w:val="0"/>
            <w:iCs w:val="0"/>
            <w:color w:val="auto"/>
            <w:kern w:val="2"/>
            <w:szCs w:val="24"/>
          </w:rPr>
          <w:t>选择</w:t>
        </w:r>
        <w:r w:rsidR="0083228A">
          <w:rPr>
            <w:rFonts w:ascii="Arial" w:hAnsi="Arial" w:cs="Arial" w:hint="eastAsia"/>
            <w:i w:val="0"/>
            <w:iCs w:val="0"/>
            <w:color w:val="auto"/>
            <w:kern w:val="2"/>
            <w:szCs w:val="24"/>
          </w:rPr>
          <w:t>演艺</w:t>
        </w:r>
        <w:r w:rsidR="0083228A">
          <w:rPr>
            <w:rFonts w:ascii="Arial" w:hAnsi="Arial" w:cs="Arial"/>
            <w:i w:val="0"/>
            <w:iCs w:val="0"/>
            <w:color w:val="auto"/>
            <w:kern w:val="2"/>
            <w:szCs w:val="24"/>
          </w:rPr>
          <w:t>时间和座位</w:t>
        </w:r>
      </w:ins>
      <w:ins w:id="169" w:author="Zhao Kai" w:date="2016-03-10T22:13:00Z">
        <w:r w:rsidR="0083228A">
          <w:rPr>
            <w:rFonts w:ascii="Arial" w:hAnsi="Arial" w:cs="Arial" w:hint="eastAsia"/>
            <w:i w:val="0"/>
            <w:iCs w:val="0"/>
            <w:color w:val="auto"/>
            <w:kern w:val="2"/>
            <w:szCs w:val="24"/>
          </w:rPr>
          <w:t>，</w:t>
        </w:r>
        <w:r w:rsidR="0083228A">
          <w:rPr>
            <w:rFonts w:ascii="Arial" w:hAnsi="Arial" w:cs="Arial"/>
            <w:i w:val="0"/>
            <w:iCs w:val="0"/>
            <w:color w:val="auto"/>
            <w:kern w:val="2"/>
            <w:szCs w:val="24"/>
          </w:rPr>
          <w:t>座位</w:t>
        </w:r>
        <w:r w:rsidR="0083228A">
          <w:rPr>
            <w:rFonts w:ascii="Arial" w:hAnsi="Arial" w:cs="Arial" w:hint="eastAsia"/>
            <w:i w:val="0"/>
            <w:iCs w:val="0"/>
            <w:color w:val="auto"/>
            <w:kern w:val="2"/>
            <w:szCs w:val="24"/>
          </w:rPr>
          <w:t>一旦</w:t>
        </w:r>
        <w:r w:rsidR="0083228A">
          <w:rPr>
            <w:rFonts w:ascii="Arial" w:hAnsi="Arial" w:cs="Arial"/>
            <w:i w:val="0"/>
            <w:iCs w:val="0"/>
            <w:color w:val="auto"/>
            <w:kern w:val="2"/>
            <w:szCs w:val="24"/>
          </w:rPr>
          <w:t>选择，则不能取消退票，</w:t>
        </w:r>
      </w:ins>
      <w:ins w:id="170" w:author="Zhao Kai" w:date="2016-03-10T22:20:00Z">
        <w:r w:rsidR="00C92AA2">
          <w:rPr>
            <w:rFonts w:ascii="Arial" w:hAnsi="Arial" w:cs="Arial" w:hint="eastAsia"/>
            <w:i w:val="0"/>
            <w:iCs w:val="0"/>
            <w:color w:val="auto"/>
            <w:kern w:val="2"/>
            <w:szCs w:val="24"/>
          </w:rPr>
          <w:t>可退票</w:t>
        </w:r>
        <w:r w:rsidR="00C92AA2">
          <w:rPr>
            <w:rFonts w:ascii="Arial" w:hAnsi="Arial" w:cs="Arial"/>
            <w:i w:val="0"/>
            <w:iCs w:val="0"/>
            <w:color w:val="auto"/>
            <w:kern w:val="2"/>
            <w:szCs w:val="24"/>
          </w:rPr>
          <w:t>数为</w:t>
        </w:r>
        <w:r w:rsidR="00C92AA2">
          <w:rPr>
            <w:rFonts w:ascii="Arial" w:hAnsi="Arial" w:cs="Arial" w:hint="eastAsia"/>
            <w:i w:val="0"/>
            <w:iCs w:val="0"/>
            <w:color w:val="auto"/>
            <w:kern w:val="2"/>
            <w:szCs w:val="24"/>
          </w:rPr>
          <w:t>“</w:t>
        </w:r>
        <w:r w:rsidR="00C92AA2">
          <w:rPr>
            <w:rFonts w:ascii="Arial" w:hAnsi="Arial" w:cs="Arial"/>
            <w:i w:val="0"/>
            <w:iCs w:val="0"/>
            <w:color w:val="auto"/>
            <w:kern w:val="2"/>
            <w:szCs w:val="24"/>
          </w:rPr>
          <w:t>总景区票数</w:t>
        </w:r>
        <w:r w:rsidR="00C92AA2">
          <w:rPr>
            <w:rFonts w:ascii="Arial" w:hAnsi="Arial" w:cs="Arial"/>
            <w:i w:val="0"/>
            <w:iCs w:val="0"/>
            <w:color w:val="auto"/>
            <w:kern w:val="2"/>
            <w:szCs w:val="24"/>
          </w:rPr>
          <w:t>-</w:t>
        </w:r>
        <w:r w:rsidR="00C92AA2">
          <w:rPr>
            <w:rFonts w:ascii="Arial" w:hAnsi="Arial" w:cs="Arial" w:hint="eastAsia"/>
            <w:i w:val="0"/>
            <w:iCs w:val="0"/>
            <w:color w:val="auto"/>
            <w:kern w:val="2"/>
            <w:szCs w:val="24"/>
          </w:rPr>
          <w:t>演艺</w:t>
        </w:r>
        <w:r w:rsidR="00C92AA2">
          <w:rPr>
            <w:rFonts w:ascii="Arial" w:hAnsi="Arial" w:cs="Arial"/>
            <w:i w:val="0"/>
            <w:iCs w:val="0"/>
            <w:color w:val="auto"/>
            <w:kern w:val="2"/>
            <w:szCs w:val="24"/>
          </w:rPr>
          <w:t>座位数</w:t>
        </w:r>
        <w:r w:rsidR="00C92AA2">
          <w:rPr>
            <w:rFonts w:ascii="Arial" w:hAnsi="Arial" w:cs="Arial"/>
            <w:i w:val="0"/>
            <w:iCs w:val="0"/>
            <w:color w:val="auto"/>
            <w:kern w:val="2"/>
            <w:szCs w:val="24"/>
          </w:rPr>
          <w:t>”</w:t>
        </w:r>
        <w:r w:rsidR="00C92AA2">
          <w:rPr>
            <w:rFonts w:ascii="Arial" w:hAnsi="Arial" w:cs="Arial"/>
            <w:i w:val="0"/>
            <w:iCs w:val="0"/>
            <w:color w:val="auto"/>
            <w:kern w:val="2"/>
            <w:szCs w:val="24"/>
          </w:rPr>
          <w:t>，</w:t>
        </w:r>
      </w:ins>
      <w:ins w:id="171" w:author="Zhao Kai" w:date="2016-03-10T22:13:00Z">
        <w:r w:rsidR="0083228A">
          <w:rPr>
            <w:rFonts w:ascii="Arial" w:hAnsi="Arial" w:cs="Arial"/>
            <w:i w:val="0"/>
            <w:iCs w:val="0"/>
            <w:color w:val="auto"/>
            <w:kern w:val="2"/>
            <w:szCs w:val="24"/>
          </w:rPr>
          <w:t>只可入场观看或逾期，演艺票不和</w:t>
        </w:r>
        <w:r w:rsidR="0083228A">
          <w:rPr>
            <w:rFonts w:ascii="Arial" w:hAnsi="Arial" w:cs="Arial" w:hint="eastAsia"/>
            <w:i w:val="0"/>
            <w:iCs w:val="0"/>
            <w:color w:val="auto"/>
            <w:kern w:val="2"/>
            <w:szCs w:val="24"/>
          </w:rPr>
          <w:t>游客</w:t>
        </w:r>
        <w:r w:rsidR="0083228A">
          <w:rPr>
            <w:rFonts w:ascii="Arial" w:hAnsi="Arial" w:cs="Arial"/>
            <w:i w:val="0"/>
            <w:iCs w:val="0"/>
            <w:color w:val="auto"/>
            <w:kern w:val="2"/>
            <w:szCs w:val="24"/>
          </w:rPr>
          <w:t>绑定，只与数量有关</w:t>
        </w:r>
      </w:ins>
      <w:ins w:id="172" w:author="Zhao Kai" w:date="2016-03-10T22:15:00Z">
        <w:r w:rsidR="00C92AA2">
          <w:rPr>
            <w:rFonts w:ascii="Arial" w:hAnsi="Arial" w:cs="Arial" w:hint="eastAsia"/>
            <w:i w:val="0"/>
            <w:iCs w:val="0"/>
            <w:color w:val="auto"/>
            <w:kern w:val="2"/>
            <w:szCs w:val="24"/>
          </w:rPr>
          <w:t>，</w:t>
        </w:r>
        <w:r w:rsidR="00C92AA2">
          <w:rPr>
            <w:rFonts w:ascii="Arial" w:hAnsi="Arial" w:cs="Arial"/>
            <w:i w:val="0"/>
            <w:iCs w:val="0"/>
            <w:color w:val="auto"/>
            <w:kern w:val="2"/>
            <w:szCs w:val="24"/>
          </w:rPr>
          <w:t>座位数</w:t>
        </w:r>
        <w:r w:rsidR="00C92AA2">
          <w:rPr>
            <w:rFonts w:ascii="Arial" w:hAnsi="Arial" w:cs="Arial" w:hint="eastAsia"/>
            <w:i w:val="0"/>
            <w:iCs w:val="0"/>
            <w:color w:val="auto"/>
            <w:kern w:val="2"/>
            <w:szCs w:val="24"/>
          </w:rPr>
          <w:t>上限</w:t>
        </w:r>
        <w:r w:rsidR="00C92AA2">
          <w:rPr>
            <w:rFonts w:ascii="Arial" w:hAnsi="Arial" w:cs="Arial"/>
            <w:i w:val="0"/>
            <w:iCs w:val="0"/>
            <w:color w:val="auto"/>
            <w:kern w:val="2"/>
            <w:szCs w:val="24"/>
          </w:rPr>
          <w:t>为景区门票数</w:t>
        </w:r>
      </w:ins>
    </w:p>
    <w:p w:rsidR="005A6DEA" w:rsidRPr="005A6DEA" w:rsidRDefault="005A6DEA" w:rsidP="005A6DEA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iCs w:val="0"/>
          <w:color w:val="auto"/>
          <w:kern w:val="2"/>
          <w:szCs w:val="24"/>
        </w:rPr>
      </w:pPr>
      <w:r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4</w:t>
      </w:r>
      <w:r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、</w:t>
      </w:r>
      <w:r w:rsidR="00050398"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下图</w:t>
      </w:r>
      <w:r w:rsidR="00050398">
        <w:rPr>
          <w:rFonts w:ascii="Arial" w:hAnsi="Arial" w:cs="Arial"/>
          <w:i w:val="0"/>
          <w:iCs w:val="0"/>
          <w:color w:val="auto"/>
          <w:kern w:val="2"/>
          <w:szCs w:val="24"/>
        </w:rPr>
        <w:t>为</w:t>
      </w:r>
      <w:r w:rsidR="00050398"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景区门票</w:t>
      </w:r>
      <w:r w:rsidR="00050398">
        <w:rPr>
          <w:rFonts w:ascii="Arial" w:hAnsi="Arial" w:cs="Arial"/>
          <w:i w:val="0"/>
          <w:iCs w:val="0"/>
          <w:color w:val="auto"/>
          <w:kern w:val="2"/>
          <w:szCs w:val="24"/>
        </w:rPr>
        <w:t>填单原型</w:t>
      </w:r>
      <w:r w:rsidR="00C34771"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（原型中</w:t>
      </w:r>
      <w:r w:rsidR="00C34771">
        <w:rPr>
          <w:rFonts w:ascii="Arial" w:hAnsi="Arial" w:cs="Arial"/>
          <w:i w:val="0"/>
          <w:iCs w:val="0"/>
          <w:color w:val="auto"/>
          <w:kern w:val="2"/>
          <w:szCs w:val="24"/>
        </w:rPr>
        <w:t>标有</w:t>
      </w:r>
      <w:r w:rsidR="00C34771"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具体</w:t>
      </w:r>
      <w:r w:rsidR="00C34771">
        <w:rPr>
          <w:rFonts w:ascii="Arial" w:hAnsi="Arial" w:cs="Arial"/>
          <w:i w:val="0"/>
          <w:iCs w:val="0"/>
          <w:color w:val="auto"/>
          <w:kern w:val="2"/>
          <w:szCs w:val="24"/>
        </w:rPr>
        <w:t>的交互说明，请结合</w:t>
      </w:r>
      <w:r w:rsidR="00C34771"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原型看</w:t>
      </w:r>
      <w:r w:rsidR="00C34771">
        <w:rPr>
          <w:rFonts w:ascii="Arial" w:hAnsi="Arial" w:cs="Arial"/>
          <w:i w:val="0"/>
          <w:iCs w:val="0"/>
          <w:color w:val="auto"/>
          <w:kern w:val="2"/>
          <w:szCs w:val="24"/>
        </w:rPr>
        <w:t>）</w:t>
      </w:r>
    </w:p>
    <w:p w:rsidR="00792C48" w:rsidRPr="00DA73C4" w:rsidRDefault="00057E8F" w:rsidP="00C674A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0C8A93A7" wp14:editId="3B4F28DD">
            <wp:extent cx="5943600" cy="35077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48" w:rsidRDefault="00050398" w:rsidP="00792C4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填入</w:t>
      </w:r>
      <w:r>
        <w:rPr>
          <w:rFonts w:ascii="Arial" w:hAnsi="Arial" w:cs="Arial"/>
          <w:i w:val="0"/>
          <w:color w:val="auto"/>
        </w:rPr>
        <w:t>字段：</w:t>
      </w:r>
    </w:p>
    <w:tbl>
      <w:tblPr>
        <w:tblStyle w:val="af"/>
        <w:tblpPr w:leftFromText="180" w:rightFromText="180" w:vertAnchor="text" w:horzAnchor="margin" w:tblpY="388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050398" w:rsidTr="00740711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050398" w:rsidRPr="003B6E15" w:rsidRDefault="00050398" w:rsidP="0074071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050398" w:rsidRPr="003B6E15" w:rsidRDefault="00050398" w:rsidP="0074071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050398" w:rsidTr="00740711">
        <w:tc>
          <w:tcPr>
            <w:tcW w:w="1838" w:type="dxa"/>
          </w:tcPr>
          <w:p w:rsidR="00050398" w:rsidRPr="003B6E15" w:rsidRDefault="00050398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游玩时间</w:t>
            </w:r>
          </w:p>
        </w:tc>
        <w:tc>
          <w:tcPr>
            <w:tcW w:w="7512" w:type="dxa"/>
          </w:tcPr>
          <w:p w:rsidR="00050398" w:rsidRPr="00646620" w:rsidRDefault="00050398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 w:rsidR="006E5B85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、默认</w:t>
            </w:r>
            <w:r w:rsidR="006E5B85">
              <w:rPr>
                <w:rFonts w:ascii="Arial" w:hAnsi="Arial" w:cs="Arial"/>
                <w:color w:val="000000" w:themeColor="text1"/>
                <w:sz w:val="18"/>
                <w:szCs w:val="18"/>
              </w:rPr>
              <w:t>选择今天，点击</w:t>
            </w:r>
            <w:r w:rsidR="006E5B85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弹出</w:t>
            </w:r>
            <w:r w:rsidR="00875A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日历</w:t>
            </w:r>
          </w:p>
        </w:tc>
      </w:tr>
      <w:tr w:rsidR="00050398" w:rsidTr="00740711">
        <w:tc>
          <w:tcPr>
            <w:tcW w:w="1838" w:type="dxa"/>
          </w:tcPr>
          <w:p w:rsidR="00050398" w:rsidRPr="003B6E15" w:rsidRDefault="00050398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数量</w:t>
            </w:r>
          </w:p>
        </w:tc>
        <w:tc>
          <w:tcPr>
            <w:tcW w:w="7512" w:type="dxa"/>
          </w:tcPr>
          <w:p w:rsidR="00050398" w:rsidRPr="003B6E15" w:rsidRDefault="00050398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 w:rsidR="00875A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、点击</w:t>
            </w:r>
            <w:r w:rsidR="00AD48F9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“</w:t>
            </w:r>
            <w:r w:rsidR="00875A9A">
              <w:rPr>
                <w:rFonts w:ascii="Arial" w:hAnsi="Arial" w:cs="Arial"/>
                <w:color w:val="000000" w:themeColor="text1"/>
                <w:sz w:val="18"/>
                <w:szCs w:val="18"/>
              </w:rPr>
              <w:t>+</w:t>
            </w:r>
            <w:r w:rsidR="00AD48F9"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  <w:r w:rsidR="00875A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 w:rsidR="00AD48F9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“</w:t>
            </w:r>
            <w:r w:rsidR="00875A9A">
              <w:rPr>
                <w:rFonts w:ascii="Arial" w:hAnsi="Arial" w:cs="Arial"/>
                <w:color w:val="000000" w:themeColor="text1"/>
                <w:sz w:val="18"/>
                <w:szCs w:val="18"/>
              </w:rPr>
              <w:t>-</w:t>
            </w:r>
            <w:r w:rsidR="00AD48F9"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  <w:r w:rsidR="00875A9A">
              <w:rPr>
                <w:rFonts w:ascii="Arial" w:hAnsi="Arial" w:cs="Arial"/>
                <w:color w:val="000000" w:themeColor="text1"/>
                <w:sz w:val="18"/>
                <w:szCs w:val="18"/>
              </w:rPr>
              <w:t>改变当前票型数量</w:t>
            </w:r>
          </w:p>
        </w:tc>
      </w:tr>
      <w:tr w:rsidR="00050398" w:rsidTr="00740711">
        <w:tc>
          <w:tcPr>
            <w:tcW w:w="1838" w:type="dxa"/>
          </w:tcPr>
          <w:p w:rsidR="00050398" w:rsidRPr="003B6E15" w:rsidRDefault="00050398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姓名</w:t>
            </w:r>
          </w:p>
        </w:tc>
        <w:tc>
          <w:tcPr>
            <w:tcW w:w="7512" w:type="dxa"/>
          </w:tcPr>
          <w:p w:rsidR="00050398" w:rsidRPr="00646620" w:rsidRDefault="00875A9A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、现在网上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成熟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的限制规则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</w:p>
        </w:tc>
      </w:tr>
      <w:tr w:rsidR="00050398" w:rsidTr="00740711">
        <w:tc>
          <w:tcPr>
            <w:tcW w:w="1838" w:type="dxa"/>
          </w:tcPr>
          <w:p w:rsidR="00050398" w:rsidRPr="003B6E15" w:rsidRDefault="00050398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游客电话号码</w:t>
            </w:r>
          </w:p>
        </w:tc>
        <w:tc>
          <w:tcPr>
            <w:tcW w:w="7512" w:type="dxa"/>
          </w:tcPr>
          <w:p w:rsidR="00050398" w:rsidRPr="00646620" w:rsidRDefault="00875A9A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现在网上有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成熟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的限制规则</w:t>
            </w:r>
          </w:p>
        </w:tc>
      </w:tr>
      <w:tr w:rsidR="00E14C72" w:rsidTr="00740711">
        <w:tc>
          <w:tcPr>
            <w:tcW w:w="1838" w:type="dxa"/>
          </w:tcPr>
          <w:p w:rsidR="00E14C72" w:rsidRDefault="00E14C72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游客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身份证号</w:t>
            </w:r>
          </w:p>
        </w:tc>
        <w:tc>
          <w:tcPr>
            <w:tcW w:w="7512" w:type="dxa"/>
          </w:tcPr>
          <w:p w:rsidR="00E14C72" w:rsidRDefault="00E14C72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现在网上有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成熟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的限制规则</w:t>
            </w:r>
          </w:p>
        </w:tc>
      </w:tr>
      <w:tr w:rsidR="00050398" w:rsidTr="00740711">
        <w:tc>
          <w:tcPr>
            <w:tcW w:w="1838" w:type="dxa"/>
          </w:tcPr>
          <w:p w:rsidR="00050398" w:rsidRPr="003B6E15" w:rsidRDefault="00050398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票型</w:t>
            </w:r>
          </w:p>
        </w:tc>
        <w:tc>
          <w:tcPr>
            <w:tcW w:w="7512" w:type="dxa"/>
          </w:tcPr>
          <w:p w:rsidR="00050398" w:rsidRPr="00875A9A" w:rsidRDefault="00050398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792C48" w:rsidRPr="00050398" w:rsidRDefault="00792C48" w:rsidP="0005039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:rsidR="00792C48" w:rsidRDefault="00792C48" w:rsidP="00875A9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tbl>
      <w:tblPr>
        <w:tblStyle w:val="af"/>
        <w:tblpPr w:leftFromText="180" w:rightFromText="180" w:vertAnchor="text" w:horzAnchor="margin" w:tblpY="388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875A9A" w:rsidRPr="003B6E15" w:rsidTr="00740711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875A9A" w:rsidRPr="003B6E15" w:rsidRDefault="00875A9A" w:rsidP="0074071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875A9A" w:rsidRPr="003B6E15" w:rsidRDefault="00875A9A" w:rsidP="0074071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875A9A" w:rsidRPr="00646620" w:rsidTr="00740711">
        <w:tc>
          <w:tcPr>
            <w:tcW w:w="1838" w:type="dxa"/>
          </w:tcPr>
          <w:p w:rsidR="00875A9A" w:rsidRPr="003B6E15" w:rsidRDefault="00875A9A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del w:id="173" w:author="Zhao Kai" w:date="2016-03-10T22:38:00Z">
              <w:r w:rsidDel="00B12E6C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delText>结算价</w:delText>
              </w:r>
            </w:del>
            <w:ins w:id="174" w:author="Zhao Kai" w:date="2016-03-10T22:38:00Z">
              <w:r w:rsidR="00B12E6C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建议零售价</w:t>
              </w:r>
            </w:ins>
          </w:p>
        </w:tc>
        <w:tc>
          <w:tcPr>
            <w:tcW w:w="7512" w:type="dxa"/>
          </w:tcPr>
          <w:p w:rsidR="00875A9A" w:rsidRPr="00646620" w:rsidRDefault="00875A9A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 w:rsidR="00AD48F9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、渠道价</w:t>
            </w:r>
          </w:p>
        </w:tc>
      </w:tr>
      <w:tr w:rsidR="00AD48F9" w:rsidRPr="00646620" w:rsidTr="00740711">
        <w:tc>
          <w:tcPr>
            <w:tcW w:w="1838" w:type="dxa"/>
          </w:tcPr>
          <w:p w:rsidR="00AD48F9" w:rsidRDefault="00AD48F9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返利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*</w:t>
            </w:r>
          </w:p>
        </w:tc>
        <w:tc>
          <w:tcPr>
            <w:tcW w:w="7512" w:type="dxa"/>
          </w:tcPr>
          <w:p w:rsidR="00AD48F9" w:rsidRDefault="00AD48F9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这里的返利是指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购买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该票种所有游客产生的返利总和，该返利总和在票名旁用标签进行展示</w:t>
            </w:r>
          </w:p>
        </w:tc>
      </w:tr>
    </w:tbl>
    <w:p w:rsidR="00792C48" w:rsidRPr="00875A9A" w:rsidRDefault="00875A9A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其他</w:t>
      </w:r>
      <w:r>
        <w:rPr>
          <w:rFonts w:ascii="Arial" w:hAnsi="Arial" w:cs="Arial"/>
          <w:i w:val="0"/>
          <w:color w:val="auto"/>
        </w:rPr>
        <w:t>展示字段：</w:t>
      </w:r>
    </w:p>
    <w:p w:rsidR="00AD48F9" w:rsidRDefault="00AD48F9" w:rsidP="00792C4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下图</w:t>
      </w:r>
      <w:r>
        <w:rPr>
          <w:rFonts w:ascii="Arial" w:hAnsi="Arial" w:cs="Arial"/>
          <w:i w:val="0"/>
          <w:color w:val="auto"/>
        </w:rPr>
        <w:t>为返利展示的图示：</w:t>
      </w:r>
    </w:p>
    <w:p w:rsidR="00AD48F9" w:rsidRPr="00AD48F9" w:rsidRDefault="00AD48F9" w:rsidP="00AD48F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66DF6CCA" wp14:editId="245D7EAA">
            <wp:extent cx="5943600" cy="2073275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48" w:rsidRDefault="00B4137C" w:rsidP="00792C4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下图</w:t>
      </w:r>
      <w:r>
        <w:rPr>
          <w:rFonts w:ascii="Arial" w:hAnsi="Arial" w:cs="Arial"/>
          <w:i w:val="0"/>
          <w:color w:val="auto"/>
        </w:rPr>
        <w:t>为单演艺门票</w:t>
      </w:r>
      <w:r>
        <w:rPr>
          <w:rFonts w:ascii="Arial" w:hAnsi="Arial" w:cs="Arial" w:hint="eastAsia"/>
          <w:i w:val="0"/>
          <w:color w:val="auto"/>
        </w:rPr>
        <w:t>的</w:t>
      </w:r>
      <w:r>
        <w:rPr>
          <w:rFonts w:ascii="Arial" w:hAnsi="Arial" w:cs="Arial"/>
          <w:i w:val="0"/>
          <w:color w:val="auto"/>
        </w:rPr>
        <w:t>下单</w:t>
      </w:r>
      <w:r>
        <w:rPr>
          <w:rFonts w:ascii="Arial" w:hAnsi="Arial" w:cs="Arial" w:hint="eastAsia"/>
          <w:i w:val="0"/>
          <w:color w:val="auto"/>
        </w:rPr>
        <w:t>的</w:t>
      </w:r>
      <w:r>
        <w:rPr>
          <w:rFonts w:ascii="Arial" w:hAnsi="Arial" w:cs="Arial"/>
          <w:i w:val="0"/>
          <w:color w:val="auto"/>
        </w:rPr>
        <w:t>填单原型：</w:t>
      </w:r>
    </w:p>
    <w:p w:rsidR="00792C48" w:rsidRDefault="00057E8F" w:rsidP="0074071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31D10E35" wp14:editId="3C1AE7E9">
            <wp:extent cx="5943600" cy="3103880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"/>
        <w:tblpPr w:leftFromText="180" w:rightFromText="180" w:vertAnchor="text" w:horzAnchor="margin" w:tblpY="388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E14C72" w:rsidTr="00071ED7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E14C72" w:rsidRPr="003B6E15" w:rsidRDefault="00E14C72" w:rsidP="00071E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E14C72" w:rsidRPr="003B6E15" w:rsidRDefault="00E14C72" w:rsidP="00071E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E14C72" w:rsidTr="00071ED7">
        <w:tc>
          <w:tcPr>
            <w:tcW w:w="1838" w:type="dxa"/>
          </w:tcPr>
          <w:p w:rsidR="00E14C72" w:rsidRPr="003B6E15" w:rsidRDefault="00E14C72" w:rsidP="00071ED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演出时间</w:t>
            </w:r>
          </w:p>
        </w:tc>
        <w:tc>
          <w:tcPr>
            <w:tcW w:w="7512" w:type="dxa"/>
          </w:tcPr>
          <w:p w:rsidR="00E14C72" w:rsidRPr="00646620" w:rsidRDefault="00E14C72" w:rsidP="00E14C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、只做展示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，不能修改</w:t>
            </w:r>
          </w:p>
        </w:tc>
      </w:tr>
      <w:tr w:rsidR="00E14C72" w:rsidTr="00071ED7">
        <w:tc>
          <w:tcPr>
            <w:tcW w:w="1838" w:type="dxa"/>
          </w:tcPr>
          <w:p w:rsidR="00E14C72" w:rsidRPr="003B6E15" w:rsidRDefault="00E14C72" w:rsidP="00071ED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演出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场次</w:t>
            </w:r>
          </w:p>
        </w:tc>
        <w:tc>
          <w:tcPr>
            <w:tcW w:w="7512" w:type="dxa"/>
          </w:tcPr>
          <w:p w:rsidR="00E14C72" w:rsidRPr="003B6E15" w:rsidRDefault="00E14C72" w:rsidP="00071ED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、只做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展示，不能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</w:p>
        </w:tc>
      </w:tr>
      <w:tr w:rsidR="00E14C72" w:rsidTr="00071ED7">
        <w:tc>
          <w:tcPr>
            <w:tcW w:w="1838" w:type="dxa"/>
          </w:tcPr>
          <w:p w:rsidR="00E14C72" w:rsidRPr="003B6E15" w:rsidRDefault="00E14C72" w:rsidP="00071ED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座位</w:t>
            </w:r>
          </w:p>
        </w:tc>
        <w:tc>
          <w:tcPr>
            <w:tcW w:w="7512" w:type="dxa"/>
          </w:tcPr>
          <w:p w:rsidR="00E14C72" w:rsidRPr="00646620" w:rsidRDefault="00E14C72" w:rsidP="00071ED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、点击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查看座位，跳转到座位图页面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如下图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；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再点击确定，回到下单页</w:t>
            </w:r>
          </w:p>
        </w:tc>
      </w:tr>
      <w:tr w:rsidR="00E14C72" w:rsidTr="00071ED7">
        <w:tc>
          <w:tcPr>
            <w:tcW w:w="1838" w:type="dxa"/>
          </w:tcPr>
          <w:p w:rsidR="00E14C72" w:rsidRPr="003B6E15" w:rsidRDefault="00E14C72" w:rsidP="00E14C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游客姓名</w:t>
            </w:r>
          </w:p>
        </w:tc>
        <w:tc>
          <w:tcPr>
            <w:tcW w:w="7512" w:type="dxa"/>
          </w:tcPr>
          <w:p w:rsidR="00E14C72" w:rsidRPr="00646620" w:rsidRDefault="00E14C72" w:rsidP="00E14C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、现在网上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成熟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的限制规则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</w:p>
        </w:tc>
      </w:tr>
      <w:tr w:rsidR="00E14C72" w:rsidTr="00071ED7">
        <w:tc>
          <w:tcPr>
            <w:tcW w:w="1838" w:type="dxa"/>
          </w:tcPr>
          <w:p w:rsidR="00E14C72" w:rsidRPr="003B6E15" w:rsidRDefault="00E14C72" w:rsidP="00E14C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游客电话号码</w:t>
            </w:r>
          </w:p>
        </w:tc>
        <w:tc>
          <w:tcPr>
            <w:tcW w:w="7512" w:type="dxa"/>
          </w:tcPr>
          <w:p w:rsidR="00E14C72" w:rsidRPr="00646620" w:rsidRDefault="00E14C72" w:rsidP="00E14C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现在网上有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成熟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的限制规则</w:t>
            </w:r>
          </w:p>
        </w:tc>
      </w:tr>
      <w:tr w:rsidR="00E14C72" w:rsidTr="00071ED7">
        <w:tc>
          <w:tcPr>
            <w:tcW w:w="1838" w:type="dxa"/>
          </w:tcPr>
          <w:p w:rsidR="00E14C72" w:rsidRDefault="00E14C72" w:rsidP="00E14C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游客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身份证号</w:t>
            </w:r>
          </w:p>
        </w:tc>
        <w:tc>
          <w:tcPr>
            <w:tcW w:w="7512" w:type="dxa"/>
          </w:tcPr>
          <w:p w:rsidR="00E14C72" w:rsidRDefault="00E14C72" w:rsidP="00E14C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现在网上有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成熟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的限制规则</w:t>
            </w:r>
          </w:p>
        </w:tc>
      </w:tr>
      <w:tr w:rsidR="00E14C72" w:rsidTr="00071ED7">
        <w:tc>
          <w:tcPr>
            <w:tcW w:w="1838" w:type="dxa"/>
          </w:tcPr>
          <w:p w:rsidR="00E14C72" w:rsidRDefault="00E14C72" w:rsidP="00E14C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票型</w:t>
            </w:r>
          </w:p>
        </w:tc>
        <w:tc>
          <w:tcPr>
            <w:tcW w:w="7512" w:type="dxa"/>
          </w:tcPr>
          <w:p w:rsidR="00E14C72" w:rsidRPr="00875A9A" w:rsidRDefault="00E14C72" w:rsidP="00E14C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、该字段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只做展示，不能修改</w:t>
            </w:r>
          </w:p>
        </w:tc>
      </w:tr>
      <w:tr w:rsidR="00E14C72" w:rsidRPr="00E14C72" w:rsidTr="00071ED7">
        <w:tc>
          <w:tcPr>
            <w:tcW w:w="1838" w:type="dxa"/>
          </w:tcPr>
          <w:p w:rsidR="00E14C72" w:rsidRDefault="00E14C72" w:rsidP="00071ED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座位号</w:t>
            </w:r>
          </w:p>
        </w:tc>
        <w:tc>
          <w:tcPr>
            <w:tcW w:w="7512" w:type="dxa"/>
          </w:tcPr>
          <w:p w:rsidR="00E14C72" w:rsidRDefault="00E14C72" w:rsidP="00071ED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系统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自动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分配座位号</w:t>
            </w:r>
          </w:p>
          <w:p w:rsidR="00E14C72" w:rsidRDefault="00E14C72" w:rsidP="00071ED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系统分配好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座位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号后，可通过下拉手动调整座位，下拉选项展示所有的锁定座位号，如果调整选中的座位号，之前有分配到，那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该游客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自动分配的座位号和调整座位号对调</w:t>
            </w:r>
          </w:p>
        </w:tc>
      </w:tr>
      <w:tr w:rsidR="00E14C72" w:rsidTr="00071ED7">
        <w:tc>
          <w:tcPr>
            <w:tcW w:w="1838" w:type="dxa"/>
          </w:tcPr>
          <w:p w:rsidR="00E14C72" w:rsidRDefault="00E14C72" w:rsidP="00E14C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del w:id="175" w:author="Zhao Kai" w:date="2016-03-10T22:38:00Z">
              <w:r w:rsidDel="00B12E6C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delText>结算价</w:delText>
              </w:r>
            </w:del>
            <w:ins w:id="176" w:author="Zhao Kai" w:date="2016-03-10T22:38:00Z">
              <w:r w:rsidR="00B12E6C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建议零售价</w:t>
              </w:r>
            </w:ins>
          </w:p>
        </w:tc>
        <w:tc>
          <w:tcPr>
            <w:tcW w:w="7512" w:type="dxa"/>
          </w:tcPr>
          <w:p w:rsidR="00E14C72" w:rsidRPr="00646620" w:rsidRDefault="00E14C72" w:rsidP="00AD48F9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AD48F9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渠道价</w:t>
            </w:r>
          </w:p>
        </w:tc>
      </w:tr>
    </w:tbl>
    <w:p w:rsidR="0083228A" w:rsidRDefault="0083228A" w:rsidP="00E24E5D">
      <w:pPr>
        <w:pStyle w:val="infoblue"/>
        <w:spacing w:before="0" w:beforeAutospacing="0" w:afterLines="50" w:after="156" w:afterAutospacing="0"/>
        <w:ind w:left="420" w:hangingChars="200" w:hanging="420"/>
        <w:rPr>
          <w:ins w:id="177" w:author="Zhao Kai" w:date="2016-03-10T21:58:00Z"/>
          <w:rFonts w:ascii="Arial" w:hAnsi="Arial" w:cs="Arial"/>
          <w:i w:val="0"/>
          <w:color w:val="auto"/>
        </w:rPr>
      </w:pPr>
    </w:p>
    <w:p w:rsidR="0083228A" w:rsidRDefault="0083228A">
      <w:pPr>
        <w:pStyle w:val="infoblue"/>
        <w:spacing w:before="0" w:beforeAutospacing="0" w:afterLines="50" w:after="156" w:afterAutospacing="0"/>
        <w:ind w:leftChars="200" w:left="420" w:firstLineChars="0" w:firstLine="0"/>
        <w:rPr>
          <w:ins w:id="178" w:author="Zhao Kai" w:date="2016-03-10T22:05:00Z"/>
          <w:rFonts w:ascii="Arial" w:hAnsi="Arial" w:cs="Arial"/>
          <w:i w:val="0"/>
          <w:color w:val="auto"/>
        </w:rPr>
        <w:pPrChange w:id="179" w:author="Zhao Kai" w:date="2016-03-10T22:07:00Z">
          <w:pPr>
            <w:pStyle w:val="infoblue"/>
            <w:spacing w:before="0" w:beforeAutospacing="0" w:afterLines="50" w:after="156" w:afterAutospacing="0"/>
            <w:ind w:left="420" w:hangingChars="200" w:hanging="420"/>
          </w:pPr>
        </w:pPrChange>
      </w:pPr>
    </w:p>
    <w:p w:rsidR="00071ED7" w:rsidRDefault="00E14C72" w:rsidP="00E24E5D">
      <w:pPr>
        <w:pStyle w:val="infoblue"/>
        <w:spacing w:before="0" w:beforeAutospacing="0" w:afterLines="50" w:after="156" w:afterAutospacing="0"/>
        <w:ind w:left="420" w:hangingChars="200" w:hanging="42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6F3FBB9F" wp14:editId="7B0DA4C4">
            <wp:extent cx="5943600" cy="58864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ED7">
        <w:rPr>
          <w:rFonts w:ascii="Arial" w:hAnsi="Arial" w:cs="Arial" w:hint="eastAsia"/>
          <w:i w:val="0"/>
          <w:color w:val="auto"/>
        </w:rPr>
        <w:t>下图</w:t>
      </w:r>
      <w:r w:rsidR="00071ED7">
        <w:rPr>
          <w:rFonts w:ascii="Arial" w:hAnsi="Arial" w:cs="Arial"/>
          <w:i w:val="0"/>
          <w:color w:val="auto"/>
        </w:rPr>
        <w:t>为</w:t>
      </w:r>
      <w:ins w:id="180" w:author="Zhao Kai" w:date="2016-03-10T22:07:00Z">
        <w:r w:rsidR="0083228A">
          <w:rPr>
            <w:rFonts w:ascii="Arial" w:hAnsi="Arial" w:cs="Arial" w:hint="eastAsia"/>
            <w:i w:val="0"/>
            <w:color w:val="auto"/>
          </w:rPr>
          <w:t>组合</w:t>
        </w:r>
        <w:r w:rsidR="0083228A">
          <w:rPr>
            <w:rFonts w:ascii="Arial" w:hAnsi="Arial" w:cs="Arial"/>
            <w:i w:val="0"/>
            <w:color w:val="auto"/>
          </w:rPr>
          <w:t>门票</w:t>
        </w:r>
      </w:ins>
      <w:del w:id="181" w:author="Zhao Kai" w:date="2016-03-10T22:07:00Z">
        <w:r w:rsidR="00071ED7" w:rsidDel="0083228A">
          <w:rPr>
            <w:rFonts w:ascii="Arial" w:hAnsi="Arial" w:cs="Arial"/>
            <w:i w:val="0"/>
            <w:color w:val="auto"/>
          </w:rPr>
          <w:delText>单演艺门票</w:delText>
        </w:r>
      </w:del>
      <w:r w:rsidR="00071ED7">
        <w:rPr>
          <w:rFonts w:ascii="Arial" w:hAnsi="Arial" w:cs="Arial" w:hint="eastAsia"/>
          <w:i w:val="0"/>
          <w:color w:val="auto"/>
        </w:rPr>
        <w:t>的</w:t>
      </w:r>
      <w:r w:rsidR="00071ED7">
        <w:rPr>
          <w:rFonts w:ascii="Arial" w:hAnsi="Arial" w:cs="Arial"/>
          <w:i w:val="0"/>
          <w:color w:val="auto"/>
        </w:rPr>
        <w:t>下单</w:t>
      </w:r>
      <w:r w:rsidR="00071ED7">
        <w:rPr>
          <w:rFonts w:ascii="Arial" w:hAnsi="Arial" w:cs="Arial" w:hint="eastAsia"/>
          <w:i w:val="0"/>
          <w:color w:val="auto"/>
        </w:rPr>
        <w:t>的</w:t>
      </w:r>
      <w:r w:rsidR="00071ED7">
        <w:rPr>
          <w:rFonts w:ascii="Arial" w:hAnsi="Arial" w:cs="Arial"/>
          <w:i w:val="0"/>
          <w:color w:val="auto"/>
        </w:rPr>
        <w:t>填单原型：</w:t>
      </w:r>
    </w:p>
    <w:p w:rsidR="00792C48" w:rsidRPr="0083228A" w:rsidRDefault="00071ED7" w:rsidP="0074071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del w:id="182" w:author="Zhao Kai" w:date="2016-03-10T22:07:00Z">
        <w:r w:rsidDel="0083228A">
          <w:rPr>
            <w:noProof/>
          </w:rPr>
          <w:drawing>
            <wp:inline distT="0" distB="0" distL="0" distR="0" wp14:anchorId="5576E385" wp14:editId="4D0349F2">
              <wp:extent cx="5443855" cy="8986520"/>
              <wp:effectExtent l="0" t="0" r="4445" b="5080"/>
              <wp:docPr id="5" name="图片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43855" cy="89865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83" w:author="Zhao Kai" w:date="2016-03-10T22:07:00Z">
        <w:r w:rsidR="0083228A" w:rsidRPr="0083228A">
          <w:rPr>
            <w:noProof/>
          </w:rPr>
          <w:t xml:space="preserve"> </w:t>
        </w:r>
        <w:r w:rsidR="0083228A">
          <w:rPr>
            <w:noProof/>
          </w:rPr>
          <w:drawing>
            <wp:inline distT="0" distB="0" distL="0" distR="0" wp14:anchorId="1238A095" wp14:editId="21753B8A">
              <wp:extent cx="5943600" cy="7531100"/>
              <wp:effectExtent l="0" t="0" r="0" b="0"/>
              <wp:docPr id="62" name="图片 6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75311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92C48" w:rsidRDefault="00071ED7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组合</w:t>
      </w:r>
      <w:r>
        <w:rPr>
          <w:rFonts w:ascii="Arial" w:hAnsi="Arial" w:cs="Arial"/>
          <w:i w:val="0"/>
          <w:color w:val="auto"/>
        </w:rPr>
        <w:t>票的字段规则与单演艺和</w:t>
      </w:r>
      <w:r>
        <w:rPr>
          <w:rFonts w:ascii="Arial" w:hAnsi="Arial" w:cs="Arial" w:hint="eastAsia"/>
          <w:i w:val="0"/>
          <w:color w:val="auto"/>
        </w:rPr>
        <w:t>单</w:t>
      </w:r>
      <w:r>
        <w:rPr>
          <w:rFonts w:ascii="Arial" w:hAnsi="Arial" w:cs="Arial"/>
          <w:i w:val="0"/>
          <w:color w:val="auto"/>
        </w:rPr>
        <w:t>景区的规则一致，这里不再做阐述</w:t>
      </w:r>
    </w:p>
    <w:p w:rsidR="00CF0756" w:rsidRDefault="00CF0756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5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如果所选票中包含演艺票</w:t>
      </w:r>
      <w:r>
        <w:rPr>
          <w:rFonts w:ascii="Arial" w:hAnsi="Arial" w:cs="Arial" w:hint="eastAsia"/>
          <w:i w:val="0"/>
          <w:color w:val="auto"/>
        </w:rPr>
        <w:t>，</w:t>
      </w:r>
      <w:r w:rsidR="00A365F7">
        <w:rPr>
          <w:rFonts w:ascii="Arial" w:hAnsi="Arial" w:cs="Arial" w:hint="eastAsia"/>
          <w:i w:val="0"/>
          <w:color w:val="auto"/>
        </w:rPr>
        <w:t>用户</w:t>
      </w:r>
      <w:r w:rsidR="00A365F7">
        <w:rPr>
          <w:rFonts w:ascii="Arial" w:hAnsi="Arial" w:cs="Arial" w:hint="eastAsia"/>
          <w:i w:val="0"/>
          <w:color w:val="auto"/>
        </w:rPr>
        <w:t>15</w:t>
      </w:r>
      <w:r w:rsidR="00A365F7">
        <w:rPr>
          <w:rFonts w:ascii="Arial" w:hAnsi="Arial" w:cs="Arial" w:hint="eastAsia"/>
          <w:i w:val="0"/>
          <w:color w:val="auto"/>
        </w:rPr>
        <w:t>分钟</w:t>
      </w:r>
      <w:r w:rsidR="00A365F7">
        <w:rPr>
          <w:rFonts w:ascii="Arial" w:hAnsi="Arial" w:cs="Arial"/>
          <w:i w:val="0"/>
          <w:color w:val="auto"/>
        </w:rPr>
        <w:t>内未完成支付动作，则用户选锁定的座位将被释放</w:t>
      </w:r>
      <w:r w:rsidR="00A365F7">
        <w:rPr>
          <w:rFonts w:ascii="Arial" w:hAnsi="Arial" w:cs="Arial" w:hint="eastAsia"/>
          <w:i w:val="0"/>
          <w:color w:val="auto"/>
        </w:rPr>
        <w:t>，</w:t>
      </w:r>
      <w:r w:rsidR="00A365F7">
        <w:rPr>
          <w:rFonts w:ascii="Arial" w:hAnsi="Arial" w:cs="Arial"/>
          <w:i w:val="0"/>
          <w:color w:val="auto"/>
        </w:rPr>
        <w:t>系统提示</w:t>
      </w:r>
      <w:r w:rsidR="00A365F7">
        <w:rPr>
          <w:rFonts w:ascii="Arial" w:hAnsi="Arial" w:cs="Arial"/>
          <w:i w:val="0"/>
          <w:color w:val="auto"/>
        </w:rPr>
        <w:t>“</w:t>
      </w:r>
      <w:r w:rsidR="00A365F7">
        <w:rPr>
          <w:rFonts w:ascii="Arial" w:hAnsi="Arial" w:cs="Arial" w:hint="eastAsia"/>
          <w:i w:val="0"/>
          <w:color w:val="auto"/>
        </w:rPr>
        <w:t>演艺</w:t>
      </w:r>
      <w:r w:rsidR="00A365F7">
        <w:rPr>
          <w:rFonts w:ascii="Arial" w:hAnsi="Arial" w:cs="Arial"/>
          <w:i w:val="0"/>
          <w:color w:val="auto"/>
        </w:rPr>
        <w:t>座位锁定超时，座位</w:t>
      </w:r>
      <w:r w:rsidR="00A365F7">
        <w:rPr>
          <w:rFonts w:ascii="Arial" w:hAnsi="Arial" w:cs="Arial" w:hint="eastAsia"/>
          <w:i w:val="0"/>
          <w:color w:val="auto"/>
        </w:rPr>
        <w:t>已</w:t>
      </w:r>
      <w:r w:rsidR="00A365F7">
        <w:rPr>
          <w:rFonts w:ascii="Arial" w:hAnsi="Arial" w:cs="Arial"/>
          <w:i w:val="0"/>
          <w:color w:val="auto"/>
        </w:rPr>
        <w:t>被释放，</w:t>
      </w:r>
      <w:r w:rsidR="00A365F7">
        <w:rPr>
          <w:rFonts w:ascii="Arial" w:hAnsi="Arial" w:cs="Arial" w:hint="eastAsia"/>
          <w:i w:val="0"/>
          <w:color w:val="auto"/>
        </w:rPr>
        <w:t>请</w:t>
      </w:r>
      <w:r w:rsidR="00A365F7">
        <w:rPr>
          <w:rFonts w:ascii="Arial" w:hAnsi="Arial" w:cs="Arial"/>
          <w:i w:val="0"/>
          <w:color w:val="auto"/>
        </w:rPr>
        <w:t>重新选择！</w:t>
      </w:r>
      <w:r w:rsidR="00A365F7">
        <w:rPr>
          <w:rFonts w:ascii="Arial" w:hAnsi="Arial" w:cs="Arial"/>
          <w:i w:val="0"/>
          <w:color w:val="auto"/>
        </w:rPr>
        <w:t>”</w:t>
      </w:r>
      <w:r w:rsidR="00A365F7">
        <w:rPr>
          <w:rFonts w:ascii="Arial" w:hAnsi="Arial" w:cs="Arial" w:hint="eastAsia"/>
          <w:i w:val="0"/>
          <w:color w:val="auto"/>
        </w:rPr>
        <w:t>，</w:t>
      </w:r>
      <w:r w:rsidR="00A365F7">
        <w:rPr>
          <w:rFonts w:ascii="Arial" w:hAnsi="Arial" w:cs="Arial"/>
          <w:i w:val="0"/>
          <w:color w:val="auto"/>
        </w:rPr>
        <w:t>系统删除掉</w:t>
      </w:r>
      <w:r w:rsidR="00A365F7">
        <w:rPr>
          <w:rFonts w:ascii="Arial" w:hAnsi="Arial" w:cs="Arial" w:hint="eastAsia"/>
          <w:i w:val="0"/>
          <w:color w:val="auto"/>
        </w:rPr>
        <w:t>超时</w:t>
      </w:r>
      <w:r w:rsidR="00A365F7">
        <w:rPr>
          <w:rFonts w:ascii="Arial" w:hAnsi="Arial" w:cs="Arial"/>
          <w:i w:val="0"/>
          <w:color w:val="auto"/>
        </w:rPr>
        <w:t>的演艺票</w:t>
      </w:r>
      <w:r w:rsidR="00A365F7">
        <w:rPr>
          <w:rFonts w:ascii="Arial" w:hAnsi="Arial" w:cs="Arial" w:hint="eastAsia"/>
          <w:i w:val="0"/>
          <w:color w:val="auto"/>
        </w:rPr>
        <w:t>。</w:t>
      </w:r>
      <w:r w:rsidR="00A365F7">
        <w:rPr>
          <w:rFonts w:ascii="Arial" w:hAnsi="Arial" w:cs="Arial"/>
          <w:i w:val="0"/>
          <w:color w:val="auto"/>
        </w:rPr>
        <w:t>如</w:t>
      </w:r>
      <w:r w:rsidR="00A365F7">
        <w:rPr>
          <w:rFonts w:ascii="Arial" w:hAnsi="Arial" w:cs="Arial" w:hint="eastAsia"/>
          <w:i w:val="0"/>
          <w:color w:val="auto"/>
        </w:rPr>
        <w:t>用户</w:t>
      </w:r>
      <w:r w:rsidR="00A365F7">
        <w:rPr>
          <w:rFonts w:ascii="Arial" w:hAnsi="Arial" w:cs="Arial"/>
          <w:i w:val="0"/>
          <w:color w:val="auto"/>
        </w:rPr>
        <w:t>需要购买</w:t>
      </w:r>
      <w:r w:rsidR="00A365F7">
        <w:rPr>
          <w:rFonts w:ascii="Arial" w:hAnsi="Arial" w:cs="Arial" w:hint="eastAsia"/>
          <w:i w:val="0"/>
          <w:color w:val="auto"/>
        </w:rPr>
        <w:t>此前</w:t>
      </w:r>
      <w:r w:rsidR="00A365F7">
        <w:rPr>
          <w:rFonts w:ascii="Arial" w:hAnsi="Arial" w:cs="Arial"/>
          <w:i w:val="0"/>
          <w:color w:val="auto"/>
        </w:rPr>
        <w:t>删除的演艺票，点击添加该景区其他票选择购买。</w:t>
      </w:r>
    </w:p>
    <w:p w:rsidR="00A02DAE" w:rsidRDefault="004448D3" w:rsidP="004448D3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6</w:t>
      </w:r>
      <w:r>
        <w:rPr>
          <w:rFonts w:ascii="Arial" w:hAnsi="Arial" w:cs="Arial" w:hint="eastAsia"/>
          <w:i w:val="0"/>
          <w:color w:val="auto"/>
        </w:rPr>
        <w:t>、现金</w:t>
      </w:r>
      <w:r>
        <w:rPr>
          <w:rFonts w:ascii="Arial" w:hAnsi="Arial" w:cs="Arial"/>
          <w:i w:val="0"/>
          <w:color w:val="auto"/>
        </w:rPr>
        <w:t>票</w:t>
      </w:r>
      <w:r>
        <w:rPr>
          <w:rFonts w:ascii="Arial" w:hAnsi="Arial" w:cs="Arial" w:hint="eastAsia"/>
          <w:i w:val="0"/>
          <w:color w:val="auto"/>
        </w:rPr>
        <w:t>（用现金和</w:t>
      </w:r>
      <w:r>
        <w:rPr>
          <w:rFonts w:ascii="Arial" w:hAnsi="Arial" w:cs="Arial"/>
          <w:i w:val="0"/>
          <w:color w:val="auto"/>
        </w:rPr>
        <w:t>金币支付的票</w:t>
      </w:r>
      <w:r>
        <w:rPr>
          <w:rFonts w:ascii="Arial" w:hAnsi="Arial" w:cs="Arial" w:hint="eastAsia"/>
          <w:i w:val="0"/>
          <w:color w:val="auto"/>
        </w:rPr>
        <w:t>）</w:t>
      </w:r>
      <w:r>
        <w:rPr>
          <w:rFonts w:ascii="Arial" w:hAnsi="Arial" w:cs="Arial"/>
          <w:i w:val="0"/>
          <w:color w:val="auto"/>
        </w:rPr>
        <w:t>和积分票（</w:t>
      </w:r>
      <w:r>
        <w:rPr>
          <w:rFonts w:ascii="Arial" w:hAnsi="Arial" w:cs="Arial" w:hint="eastAsia"/>
          <w:i w:val="0"/>
          <w:color w:val="auto"/>
        </w:rPr>
        <w:t>用积分</w:t>
      </w:r>
      <w:r>
        <w:rPr>
          <w:rFonts w:ascii="Arial" w:hAnsi="Arial" w:cs="Arial"/>
          <w:i w:val="0"/>
          <w:color w:val="auto"/>
        </w:rPr>
        <w:t>支付的票）</w:t>
      </w:r>
      <w:r>
        <w:rPr>
          <w:rFonts w:ascii="Arial" w:hAnsi="Arial" w:cs="Arial" w:hint="eastAsia"/>
          <w:i w:val="0"/>
          <w:color w:val="auto"/>
        </w:rPr>
        <w:t>，</w:t>
      </w:r>
      <w:r>
        <w:rPr>
          <w:rFonts w:ascii="Arial" w:hAnsi="Arial" w:cs="Arial"/>
          <w:i w:val="0"/>
          <w:color w:val="auto"/>
        </w:rPr>
        <w:t>不能在一单中混合购买，</w:t>
      </w:r>
      <w:r>
        <w:rPr>
          <w:rFonts w:ascii="Arial" w:hAnsi="Arial" w:cs="Arial" w:hint="eastAsia"/>
          <w:i w:val="0"/>
          <w:color w:val="auto"/>
        </w:rPr>
        <w:t>即</w:t>
      </w:r>
      <w:r>
        <w:rPr>
          <w:rFonts w:ascii="Arial" w:hAnsi="Arial" w:cs="Arial"/>
          <w:i w:val="0"/>
          <w:color w:val="auto"/>
        </w:rPr>
        <w:t>一单中只能有现金票或只能有积分票</w:t>
      </w:r>
      <w:r>
        <w:rPr>
          <w:rFonts w:ascii="Arial" w:hAnsi="Arial" w:cs="Arial" w:hint="eastAsia"/>
          <w:i w:val="0"/>
          <w:color w:val="auto"/>
        </w:rPr>
        <w:t>。</w:t>
      </w:r>
    </w:p>
    <w:p w:rsidR="00176D82" w:rsidRDefault="00071ED7" w:rsidP="00176D82">
      <w:pPr>
        <w:pStyle w:val="4"/>
      </w:pPr>
      <w:bookmarkStart w:id="184" w:name="_Toc442442377"/>
      <w:r>
        <w:rPr>
          <w:rFonts w:hint="eastAsia"/>
        </w:rPr>
        <w:t>编辑</w:t>
      </w:r>
      <w:r>
        <w:t>游客信息</w:t>
      </w:r>
      <w:bookmarkEnd w:id="184"/>
    </w:p>
    <w:p w:rsidR="00176D82" w:rsidRPr="0028283F" w:rsidRDefault="00176D82" w:rsidP="00176D82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176D82" w:rsidRDefault="00176D82" w:rsidP="00176D8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 w:rsidR="00071ED7">
        <w:rPr>
          <w:rFonts w:ascii="Arial" w:hAnsi="Arial" w:cs="Arial" w:hint="eastAsia"/>
          <w:i w:val="0"/>
          <w:color w:val="auto"/>
        </w:rPr>
        <w:t>用户</w:t>
      </w:r>
      <w:r w:rsidR="00A02DAE">
        <w:rPr>
          <w:rFonts w:ascii="Arial" w:hAnsi="Arial" w:cs="Arial" w:hint="eastAsia"/>
          <w:i w:val="0"/>
          <w:color w:val="auto"/>
        </w:rPr>
        <w:t>点击修改</w:t>
      </w:r>
      <w:r w:rsidR="00A02DAE">
        <w:rPr>
          <w:rFonts w:ascii="Arial" w:hAnsi="Arial" w:cs="Arial"/>
          <w:i w:val="0"/>
          <w:color w:val="auto"/>
        </w:rPr>
        <w:t>后，用户进入游客信息编辑状态</w:t>
      </w:r>
      <w:r w:rsidR="00A02DAE">
        <w:rPr>
          <w:rFonts w:ascii="Arial" w:hAnsi="Arial" w:cs="Arial" w:hint="eastAsia"/>
          <w:i w:val="0"/>
          <w:color w:val="auto"/>
        </w:rPr>
        <w:t>，</w:t>
      </w:r>
      <w:r w:rsidR="00A02DAE">
        <w:rPr>
          <w:rFonts w:ascii="Arial" w:hAnsi="Arial" w:cs="Arial"/>
          <w:i w:val="0"/>
          <w:color w:val="auto"/>
        </w:rPr>
        <w:t>开启此功能</w:t>
      </w:r>
    </w:p>
    <w:p w:rsidR="00176D82" w:rsidRDefault="00176D82" w:rsidP="00176D8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 w:rsidR="00A02DAE">
        <w:rPr>
          <w:rFonts w:ascii="Arial" w:hAnsi="Arial" w:cs="Arial" w:hint="eastAsia"/>
          <w:i w:val="0"/>
          <w:color w:val="auto"/>
        </w:rPr>
        <w:t>用户</w:t>
      </w:r>
      <w:r w:rsidR="00A02DAE">
        <w:rPr>
          <w:rFonts w:ascii="Arial" w:hAnsi="Arial" w:cs="Arial"/>
          <w:i w:val="0"/>
          <w:color w:val="auto"/>
        </w:rPr>
        <w:t>点击手动</w:t>
      </w:r>
      <w:r w:rsidR="00A02DAE">
        <w:rPr>
          <w:rFonts w:ascii="Arial" w:hAnsi="Arial" w:cs="Arial" w:hint="eastAsia"/>
          <w:i w:val="0"/>
          <w:color w:val="auto"/>
        </w:rPr>
        <w:t>添加</w:t>
      </w:r>
      <w:r w:rsidR="00A02DAE">
        <w:rPr>
          <w:rFonts w:ascii="Arial" w:hAnsi="Arial" w:cs="Arial"/>
          <w:i w:val="0"/>
          <w:color w:val="auto"/>
        </w:rPr>
        <w:t>，用户进入游客信息编辑状态，开启此功能</w:t>
      </w:r>
    </w:p>
    <w:p w:rsidR="00A02DAE" w:rsidRPr="00A02DAE" w:rsidRDefault="00A02DAE" w:rsidP="00176D8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点击确定，</w:t>
      </w:r>
      <w:r>
        <w:rPr>
          <w:rFonts w:ascii="Arial" w:hAnsi="Arial" w:cs="Arial" w:hint="eastAsia"/>
          <w:i w:val="0"/>
          <w:color w:val="auto"/>
        </w:rPr>
        <w:t>完成</w:t>
      </w:r>
      <w:r>
        <w:rPr>
          <w:rFonts w:ascii="Arial" w:hAnsi="Arial" w:cs="Arial"/>
          <w:i w:val="0"/>
          <w:color w:val="auto"/>
        </w:rPr>
        <w:t>编辑内容，退出信息编辑状态，进入游客信息查看状态</w:t>
      </w:r>
    </w:p>
    <w:p w:rsidR="00176D82" w:rsidRPr="0028283F" w:rsidRDefault="00176D82" w:rsidP="00176D82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071ED7" w:rsidRDefault="00071ED7" w:rsidP="00071ED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必须处于登录状态</w:t>
      </w:r>
    </w:p>
    <w:p w:rsidR="00071ED7" w:rsidRDefault="00071ED7" w:rsidP="00071ED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必须有采购权限</w:t>
      </w:r>
    </w:p>
    <w:p w:rsidR="00071ED7" w:rsidRPr="00DA73C4" w:rsidRDefault="00071ED7" w:rsidP="00071ED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</w:t>
      </w:r>
      <w:r w:rsidR="00A02DAE">
        <w:rPr>
          <w:rFonts w:ascii="Arial" w:hAnsi="Arial" w:cs="Arial" w:hint="eastAsia"/>
          <w:i w:val="0"/>
          <w:color w:val="auto"/>
        </w:rPr>
        <w:t>必须</w:t>
      </w:r>
      <w:r w:rsidR="00A02DAE">
        <w:rPr>
          <w:rFonts w:ascii="Arial" w:hAnsi="Arial" w:cs="Arial"/>
          <w:i w:val="0"/>
          <w:color w:val="auto"/>
        </w:rPr>
        <w:t>在</w:t>
      </w:r>
      <w:r w:rsidR="00A02DAE">
        <w:rPr>
          <w:rFonts w:ascii="Arial" w:hAnsi="Arial" w:cs="Arial" w:hint="eastAsia"/>
          <w:i w:val="0"/>
          <w:color w:val="auto"/>
        </w:rPr>
        <w:t>游客</w:t>
      </w:r>
      <w:r w:rsidR="00A02DAE">
        <w:rPr>
          <w:rFonts w:ascii="Arial" w:hAnsi="Arial" w:cs="Arial"/>
          <w:i w:val="0"/>
          <w:color w:val="auto"/>
        </w:rPr>
        <w:t>信息</w:t>
      </w:r>
      <w:r w:rsidR="00A02DAE">
        <w:rPr>
          <w:rFonts w:ascii="Arial" w:hAnsi="Arial" w:cs="Arial" w:hint="eastAsia"/>
          <w:i w:val="0"/>
          <w:color w:val="auto"/>
        </w:rPr>
        <w:t>编辑</w:t>
      </w:r>
      <w:r w:rsidR="00A02DAE">
        <w:rPr>
          <w:rFonts w:ascii="Arial" w:hAnsi="Arial" w:cs="Arial"/>
          <w:i w:val="0"/>
          <w:color w:val="auto"/>
        </w:rPr>
        <w:t>状态下</w:t>
      </w:r>
    </w:p>
    <w:p w:rsidR="00176D82" w:rsidRDefault="00176D82" w:rsidP="00176D82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176D82" w:rsidRPr="004C0DEB" w:rsidRDefault="00DC4EE1" w:rsidP="00DC4EE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7476" w:dyaOrig="11730">
          <v:shape id="_x0000_i1033" type="#_x0000_t75" style="width:467.25pt;height:313.5pt" o:ole="">
            <v:imagedata r:id="rId35" o:title=""/>
          </v:shape>
          <o:OLEObject Type="Embed" ProgID="Visio.Drawing.15" ShapeID="_x0000_i1033" DrawAspect="Content" ObjectID="_1519464861" r:id="rId36"/>
        </w:object>
      </w:r>
    </w:p>
    <w:p w:rsidR="00176D82" w:rsidRDefault="00176D82" w:rsidP="00176D82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176D82" w:rsidRDefault="00DC4EE1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所有的</w:t>
      </w:r>
      <w:r>
        <w:rPr>
          <w:rFonts w:ascii="Arial" w:hAnsi="Arial" w:cs="Arial" w:hint="eastAsia"/>
          <w:i w:val="0"/>
          <w:color w:val="auto"/>
        </w:rPr>
        <w:t>票种</w:t>
      </w:r>
      <w:r>
        <w:rPr>
          <w:rFonts w:ascii="Arial" w:hAnsi="Arial" w:cs="Arial"/>
          <w:i w:val="0"/>
          <w:color w:val="auto"/>
        </w:rPr>
        <w:t>游客信息</w:t>
      </w:r>
      <w:r>
        <w:rPr>
          <w:rFonts w:ascii="Arial" w:hAnsi="Arial" w:cs="Arial" w:hint="eastAsia"/>
          <w:i w:val="0"/>
          <w:color w:val="auto"/>
        </w:rPr>
        <w:t>流程</w:t>
      </w:r>
      <w:r>
        <w:rPr>
          <w:rFonts w:ascii="Arial" w:hAnsi="Arial" w:cs="Arial"/>
          <w:i w:val="0"/>
          <w:color w:val="auto"/>
        </w:rPr>
        <w:t>都是</w:t>
      </w:r>
      <w:r>
        <w:rPr>
          <w:rFonts w:ascii="Arial" w:hAnsi="Arial" w:cs="Arial" w:hint="eastAsia"/>
          <w:i w:val="0"/>
          <w:color w:val="auto"/>
        </w:rPr>
        <w:t>类似</w:t>
      </w:r>
      <w:r>
        <w:rPr>
          <w:rFonts w:ascii="Arial" w:hAnsi="Arial" w:cs="Arial"/>
          <w:i w:val="0"/>
          <w:color w:val="auto"/>
        </w:rPr>
        <w:t>，仅仅是字段不一样</w:t>
      </w:r>
      <w:r>
        <w:rPr>
          <w:rFonts w:ascii="Arial" w:hAnsi="Arial" w:cs="Arial" w:hint="eastAsia"/>
          <w:i w:val="0"/>
          <w:color w:val="auto"/>
        </w:rPr>
        <w:t>，</w:t>
      </w:r>
      <w:r>
        <w:rPr>
          <w:rFonts w:ascii="Arial" w:hAnsi="Arial" w:cs="Arial"/>
          <w:i w:val="0"/>
          <w:color w:val="auto"/>
        </w:rPr>
        <w:t>这</w:t>
      </w:r>
      <w:r>
        <w:rPr>
          <w:rFonts w:ascii="Arial" w:hAnsi="Arial" w:cs="Arial" w:hint="eastAsia"/>
          <w:i w:val="0"/>
          <w:color w:val="auto"/>
        </w:rPr>
        <w:t>里</w:t>
      </w:r>
      <w:r>
        <w:rPr>
          <w:rFonts w:ascii="Arial" w:hAnsi="Arial" w:cs="Arial"/>
          <w:i w:val="0"/>
          <w:color w:val="auto"/>
        </w:rPr>
        <w:t>只用演艺票作说明</w:t>
      </w:r>
    </w:p>
    <w:p w:rsidR="00DC4EE1" w:rsidRDefault="00DC4EE1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用户进入下单页面，</w:t>
      </w:r>
      <w:r>
        <w:rPr>
          <w:rFonts w:ascii="Arial" w:hAnsi="Arial" w:cs="Arial" w:hint="eastAsia"/>
          <w:i w:val="0"/>
          <w:color w:val="auto"/>
        </w:rPr>
        <w:t>起始</w:t>
      </w:r>
      <w:r>
        <w:rPr>
          <w:rFonts w:ascii="Arial" w:hAnsi="Arial" w:cs="Arial"/>
          <w:i w:val="0"/>
          <w:color w:val="auto"/>
        </w:rPr>
        <w:t>状态为用户信息</w:t>
      </w:r>
      <w:r>
        <w:rPr>
          <w:rFonts w:ascii="Arial" w:hAnsi="Arial" w:cs="Arial" w:hint="eastAsia"/>
          <w:i w:val="0"/>
          <w:color w:val="auto"/>
        </w:rPr>
        <w:t>查看</w:t>
      </w:r>
      <w:r>
        <w:rPr>
          <w:rFonts w:ascii="Arial" w:hAnsi="Arial" w:cs="Arial"/>
          <w:i w:val="0"/>
          <w:color w:val="auto"/>
        </w:rPr>
        <w:t>状态，</w:t>
      </w:r>
      <w:r>
        <w:rPr>
          <w:rFonts w:ascii="Arial" w:hAnsi="Arial" w:cs="Arial" w:hint="eastAsia"/>
          <w:i w:val="0"/>
          <w:color w:val="auto"/>
        </w:rPr>
        <w:t>并且</w:t>
      </w:r>
      <w:r>
        <w:rPr>
          <w:rFonts w:ascii="Arial" w:hAnsi="Arial" w:cs="Arial"/>
          <w:i w:val="0"/>
          <w:color w:val="auto"/>
        </w:rPr>
        <w:t>无数据，如下图：</w:t>
      </w:r>
    </w:p>
    <w:p w:rsidR="00DC4EE1" w:rsidRPr="00DC4EE1" w:rsidRDefault="00DC4EE1" w:rsidP="00DC4EE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2979D495" wp14:editId="41DD1B7D">
            <wp:extent cx="5943600" cy="2095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D82" w:rsidRDefault="00DC4EE1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用户点击手动添加，进入游客信息编辑</w:t>
      </w:r>
      <w:r>
        <w:rPr>
          <w:rFonts w:ascii="Arial" w:hAnsi="Arial" w:cs="Arial" w:hint="eastAsia"/>
          <w:i w:val="0"/>
          <w:color w:val="auto"/>
        </w:rPr>
        <w:t>状态</w:t>
      </w:r>
      <w:r>
        <w:rPr>
          <w:rFonts w:ascii="Arial" w:hAnsi="Arial" w:cs="Arial"/>
          <w:i w:val="0"/>
          <w:color w:val="auto"/>
        </w:rPr>
        <w:t>，</w:t>
      </w:r>
      <w:r>
        <w:rPr>
          <w:rFonts w:ascii="Arial" w:hAnsi="Arial" w:cs="Arial" w:hint="eastAsia"/>
          <w:i w:val="0"/>
          <w:color w:val="auto"/>
        </w:rPr>
        <w:t>并且每次</w:t>
      </w:r>
      <w:r>
        <w:rPr>
          <w:rFonts w:ascii="Arial" w:hAnsi="Arial" w:cs="Arial"/>
          <w:i w:val="0"/>
          <w:color w:val="auto"/>
        </w:rPr>
        <w:t>点击手动添加，只添加一条数据，如下图：</w:t>
      </w:r>
    </w:p>
    <w:p w:rsidR="00DC4EE1" w:rsidRDefault="00DC4EE1" w:rsidP="00DC4EE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5A746F90" wp14:editId="3FE8C965">
            <wp:extent cx="5943600" cy="20955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EE1" w:rsidRDefault="00DC4EE1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4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点击批量导入或者多次</w:t>
      </w:r>
      <w:r>
        <w:rPr>
          <w:rFonts w:ascii="Arial" w:hAnsi="Arial" w:cs="Arial" w:hint="eastAsia"/>
          <w:i w:val="0"/>
          <w:color w:val="auto"/>
        </w:rPr>
        <w:t>点击</w:t>
      </w:r>
      <w:r>
        <w:rPr>
          <w:rFonts w:ascii="Arial" w:hAnsi="Arial" w:cs="Arial"/>
          <w:i w:val="0"/>
          <w:color w:val="auto"/>
        </w:rPr>
        <w:t>手动添加后，游客信息列表展示如下图：</w:t>
      </w:r>
    </w:p>
    <w:p w:rsidR="00DC4EE1" w:rsidRDefault="00E24E5D" w:rsidP="00DC4EE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6082F89D" wp14:editId="1B887F78">
            <wp:extent cx="5943600" cy="2095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5D" w:rsidRDefault="00E24E5D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5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此时</w:t>
      </w:r>
      <w:r>
        <w:rPr>
          <w:rFonts w:ascii="Arial" w:hAnsi="Arial" w:cs="Arial" w:hint="eastAsia"/>
          <w:i w:val="0"/>
          <w:color w:val="auto"/>
        </w:rPr>
        <w:t>点击</w:t>
      </w:r>
      <w:r>
        <w:rPr>
          <w:rFonts w:ascii="Arial" w:hAnsi="Arial" w:cs="Arial"/>
          <w:i w:val="0"/>
          <w:color w:val="auto"/>
        </w:rPr>
        <w:t>确定，确认已编辑的游客信息，并将状态切换到游客信息查看状态，此时游客信息不能在编辑，如下图：</w:t>
      </w:r>
    </w:p>
    <w:p w:rsidR="00E24E5D" w:rsidRDefault="00E24E5D" w:rsidP="00DC4EE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5E8EEFAA" wp14:editId="2C8D3B21">
            <wp:extent cx="5943600" cy="20955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5D" w:rsidRDefault="00E24E5D" w:rsidP="00DC4EE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6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此时，再次点击修改或者手动添加时，</w:t>
      </w:r>
      <w:r>
        <w:rPr>
          <w:rFonts w:ascii="Arial" w:hAnsi="Arial" w:cs="Arial" w:hint="eastAsia"/>
          <w:i w:val="0"/>
          <w:color w:val="auto"/>
        </w:rPr>
        <w:t>状态</w:t>
      </w:r>
      <w:r>
        <w:rPr>
          <w:rFonts w:ascii="Arial" w:hAnsi="Arial" w:cs="Arial"/>
          <w:i w:val="0"/>
          <w:color w:val="auto"/>
        </w:rPr>
        <w:t>又会切换到游客信息编辑状态，</w:t>
      </w:r>
      <w:r>
        <w:rPr>
          <w:rFonts w:ascii="Arial" w:hAnsi="Arial" w:cs="Arial" w:hint="eastAsia"/>
          <w:i w:val="0"/>
          <w:color w:val="auto"/>
        </w:rPr>
        <w:t>用户</w:t>
      </w:r>
      <w:r>
        <w:rPr>
          <w:rFonts w:ascii="Arial" w:hAnsi="Arial" w:cs="Arial"/>
          <w:i w:val="0"/>
          <w:color w:val="auto"/>
        </w:rPr>
        <w:t>又可对信息进行编辑处理，如下图：</w:t>
      </w:r>
    </w:p>
    <w:p w:rsidR="00E24E5D" w:rsidRPr="00E24E5D" w:rsidRDefault="00E24E5D" w:rsidP="00DC4EE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412229D2" wp14:editId="56AB260B">
            <wp:extent cx="5943600" cy="20955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48" w:rsidRDefault="00E24E5D" w:rsidP="001E14F7">
      <w:pPr>
        <w:pStyle w:val="4"/>
      </w:pPr>
      <w:bookmarkStart w:id="185" w:name="_Toc442442378"/>
      <w:r>
        <w:rPr>
          <w:rFonts w:hint="eastAsia"/>
        </w:rPr>
        <w:t>支付</w:t>
      </w:r>
      <w:bookmarkEnd w:id="185"/>
    </w:p>
    <w:p w:rsidR="001E14F7" w:rsidRPr="0028283F" w:rsidRDefault="001E14F7" w:rsidP="001E14F7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1E14F7" w:rsidRPr="004C0DEB" w:rsidRDefault="001E14F7" w:rsidP="001E14F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 w:rsidR="00E24E5D">
        <w:rPr>
          <w:rFonts w:ascii="Arial" w:hAnsi="Arial" w:cs="Arial" w:hint="eastAsia"/>
          <w:i w:val="0"/>
          <w:color w:val="auto"/>
        </w:rPr>
        <w:t>、</w:t>
      </w:r>
      <w:r w:rsidR="00E24E5D">
        <w:rPr>
          <w:rFonts w:ascii="Arial" w:hAnsi="Arial" w:cs="Arial"/>
          <w:i w:val="0"/>
          <w:color w:val="auto"/>
        </w:rPr>
        <w:t>用户完成游客信息以及其他的信息编辑后，</w:t>
      </w:r>
      <w:r w:rsidR="00E24E5D">
        <w:rPr>
          <w:rFonts w:ascii="Arial" w:hAnsi="Arial" w:cs="Arial" w:hint="eastAsia"/>
          <w:i w:val="0"/>
          <w:color w:val="auto"/>
        </w:rPr>
        <w:t>并选择</w:t>
      </w:r>
      <w:r w:rsidR="00E24E5D">
        <w:rPr>
          <w:rFonts w:ascii="Arial" w:hAnsi="Arial" w:cs="Arial"/>
          <w:i w:val="0"/>
          <w:color w:val="auto"/>
        </w:rPr>
        <w:t>自己支付后，点击确认订单，系统跳转到选择支付方式页面</w:t>
      </w:r>
    </w:p>
    <w:p w:rsidR="001E14F7" w:rsidRPr="0028283F" w:rsidRDefault="001E14F7" w:rsidP="001E14F7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E24E5D" w:rsidRDefault="00E24E5D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必须处于登录状态</w:t>
      </w:r>
    </w:p>
    <w:p w:rsidR="00E24E5D" w:rsidRDefault="00E24E5D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必须有采购权限</w:t>
      </w:r>
    </w:p>
    <w:p w:rsidR="00E24E5D" w:rsidRPr="00DA73C4" w:rsidRDefault="00E24E5D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 w:hint="eastAsia"/>
          <w:i w:val="0"/>
          <w:color w:val="auto"/>
        </w:rPr>
        <w:t>必须</w:t>
      </w:r>
      <w:r>
        <w:rPr>
          <w:rFonts w:ascii="Arial" w:hAnsi="Arial" w:cs="Arial"/>
          <w:i w:val="0"/>
          <w:color w:val="auto"/>
        </w:rPr>
        <w:t>选择自己支付</w:t>
      </w:r>
    </w:p>
    <w:p w:rsidR="001E14F7" w:rsidRDefault="001E14F7" w:rsidP="001E14F7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1E14F7" w:rsidRPr="004C0DEB" w:rsidRDefault="00E24E5D" w:rsidP="00E24E5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3335" w:dyaOrig="1005">
          <v:shape id="_x0000_i1034" type="#_x0000_t75" style="width:467.25pt;height:35.25pt" o:ole="">
            <v:imagedata r:id="rId41" o:title=""/>
          </v:shape>
          <o:OLEObject Type="Embed" ProgID="Visio.Drawing.15" ShapeID="_x0000_i1034" DrawAspect="Content" ObjectID="_1519464862" r:id="rId42"/>
        </w:object>
      </w:r>
    </w:p>
    <w:p w:rsidR="001E14F7" w:rsidRDefault="001E14F7" w:rsidP="001E14F7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1E14F7" w:rsidRDefault="00E47465" w:rsidP="001E14F7">
      <w:r>
        <w:rPr>
          <w:rFonts w:hint="eastAsia"/>
        </w:rPr>
        <w:t xml:space="preserve">    1</w:t>
      </w:r>
      <w:r>
        <w:rPr>
          <w:rFonts w:hint="eastAsia"/>
        </w:rPr>
        <w:t>、</w:t>
      </w:r>
      <w:r>
        <w:t>当用户选择自己支付时，在</w:t>
      </w:r>
      <w:r>
        <w:rPr>
          <w:rFonts w:hint="eastAsia"/>
        </w:rPr>
        <w:t>下单</w:t>
      </w:r>
      <w:r>
        <w:t>页面点击确认订单，进入到选择支付页面</w:t>
      </w:r>
      <w:r>
        <w:rPr>
          <w:rFonts w:hint="eastAsia"/>
        </w:rPr>
        <w:t>，</w:t>
      </w:r>
      <w:r>
        <w:t>如下图：</w:t>
      </w:r>
    </w:p>
    <w:p w:rsidR="00E47465" w:rsidRPr="00E47465" w:rsidRDefault="00E47465" w:rsidP="001E14F7">
      <w:r>
        <w:rPr>
          <w:noProof/>
        </w:rPr>
        <w:drawing>
          <wp:inline distT="0" distB="0" distL="0" distR="0" wp14:anchorId="7EDF5C25" wp14:editId="59DEE3B6">
            <wp:extent cx="5943600" cy="55473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F7" w:rsidRDefault="00E47465" w:rsidP="00E47465">
      <w:r>
        <w:rPr>
          <w:rFonts w:hint="eastAsia"/>
        </w:rPr>
        <w:t xml:space="preserve">    2</w:t>
      </w:r>
      <w:r>
        <w:rPr>
          <w:rFonts w:hint="eastAsia"/>
        </w:rPr>
        <w:t>、旅行社</w:t>
      </w:r>
      <w:r>
        <w:t>的金币为强制使用，有多少用多少，不得部分使用</w:t>
      </w:r>
    </w:p>
    <w:p w:rsidR="00E47465" w:rsidRDefault="004448D3" w:rsidP="00E47465">
      <w:pPr>
        <w:ind w:firstLine="435"/>
      </w:pPr>
      <w:r>
        <w:t>3</w:t>
      </w:r>
      <w:r>
        <w:rPr>
          <w:rFonts w:hint="eastAsia"/>
        </w:rPr>
        <w:t>、如果</w:t>
      </w:r>
      <w:r>
        <w:t>订单金额</w:t>
      </w:r>
      <w:r>
        <w:rPr>
          <w:rFonts w:hint="eastAsia"/>
        </w:rPr>
        <w:t>≤</w:t>
      </w:r>
      <w:r>
        <w:t>现有</w:t>
      </w:r>
      <w:r>
        <w:rPr>
          <w:rFonts w:hint="eastAsia"/>
        </w:rPr>
        <w:t>金币</w:t>
      </w:r>
      <w:r>
        <w:t>时，则金币使用</w:t>
      </w:r>
      <w:r>
        <w:rPr>
          <w:rFonts w:hint="eastAsia"/>
        </w:rPr>
        <w:t>上限</w:t>
      </w:r>
      <w:r>
        <w:t>为</w:t>
      </w:r>
      <w:r>
        <w:rPr>
          <w:rFonts w:hint="eastAsia"/>
        </w:rPr>
        <w:t>订单</w:t>
      </w:r>
      <w:r>
        <w:t>金额数，此时点击确认</w:t>
      </w:r>
      <w:r>
        <w:rPr>
          <w:rFonts w:hint="eastAsia"/>
        </w:rPr>
        <w:t>会弹出</w:t>
      </w:r>
      <w:r>
        <w:t>提示</w:t>
      </w:r>
      <w:r>
        <w:rPr>
          <w:rFonts w:hint="eastAsia"/>
        </w:rPr>
        <w:t>“请输入登录</w:t>
      </w:r>
      <w:r>
        <w:t>密码完成支付</w:t>
      </w:r>
      <w:r>
        <w:t>”</w:t>
      </w:r>
      <w:r>
        <w:rPr>
          <w:rFonts w:hint="eastAsia"/>
        </w:rPr>
        <w:t>密码输入</w:t>
      </w:r>
      <w:r>
        <w:t>正确，订单支付成功</w:t>
      </w:r>
      <w:r>
        <w:rPr>
          <w:rFonts w:hint="eastAsia"/>
        </w:rPr>
        <w:t>，</w:t>
      </w:r>
      <w:r>
        <w:t>密码输入错误，系统提示错误，并重新输入；</w:t>
      </w:r>
      <w:r w:rsidR="00194FFE">
        <w:rPr>
          <w:rFonts w:hint="eastAsia"/>
        </w:rPr>
        <w:t>判断时机</w:t>
      </w:r>
      <w:r w:rsidR="00194FFE">
        <w:t>为当用户点击确定按钮时，判断密码是否输入正确</w:t>
      </w:r>
    </w:p>
    <w:p w:rsidR="004448D3" w:rsidRDefault="004448D3" w:rsidP="004448D3">
      <w:r>
        <w:rPr>
          <w:noProof/>
        </w:rPr>
        <w:drawing>
          <wp:inline distT="0" distB="0" distL="0" distR="0" wp14:anchorId="56D2A916" wp14:editId="6AADA760">
            <wp:extent cx="3104762" cy="2095238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D3" w:rsidRDefault="004448D3" w:rsidP="004448D3">
      <w:pPr>
        <w:ind w:firstLine="435"/>
      </w:pPr>
      <w:r>
        <w:rPr>
          <w:rFonts w:hint="eastAsia"/>
        </w:rPr>
        <w:t xml:space="preserve">    </w:t>
      </w:r>
      <w:r>
        <w:t>选择取消，订单为未支付状态，系统跳转如下页面：</w:t>
      </w:r>
    </w:p>
    <w:p w:rsidR="004448D3" w:rsidRPr="004448D3" w:rsidRDefault="004448D3" w:rsidP="004448D3"/>
    <w:p w:rsidR="00E47465" w:rsidRDefault="00E47465" w:rsidP="00E47465">
      <w:r>
        <w:rPr>
          <w:noProof/>
        </w:rPr>
        <w:drawing>
          <wp:inline distT="0" distB="0" distL="0" distR="0" wp14:anchorId="22FB0DC8" wp14:editId="144C6775">
            <wp:extent cx="5943600" cy="51511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465" w:rsidRDefault="00E47465" w:rsidP="00E47465">
      <w:r>
        <w:rPr>
          <w:rFonts w:hint="eastAsia"/>
        </w:rPr>
        <w:t xml:space="preserve">    </w:t>
      </w:r>
      <w:r w:rsidR="0081487F">
        <w:rPr>
          <w:rFonts w:hint="eastAsia"/>
        </w:rPr>
        <w:t>4</w:t>
      </w:r>
      <w:r w:rsidR="00CF03F2">
        <w:rPr>
          <w:rFonts w:hint="eastAsia"/>
        </w:rPr>
        <w:t>、如果</w:t>
      </w:r>
      <w:r w:rsidR="00CF03F2">
        <w:t>订单金额</w:t>
      </w:r>
      <w:r w:rsidR="00CF03F2">
        <w:rPr>
          <w:rFonts w:hint="eastAsia"/>
        </w:rPr>
        <w:t>＞</w:t>
      </w:r>
      <w:r w:rsidR="00CF03F2">
        <w:t>现有</w:t>
      </w:r>
      <w:r w:rsidR="00CF03F2">
        <w:rPr>
          <w:rFonts w:hint="eastAsia"/>
        </w:rPr>
        <w:t>金币数</w:t>
      </w:r>
      <w:r w:rsidR="00CF03F2">
        <w:t>，金币只做部分现金抵扣，剩下部分需要用户选择其他支付方式进行支付，支付完成后会</w:t>
      </w:r>
      <w:r w:rsidR="00CF03F2">
        <w:rPr>
          <w:rFonts w:hint="eastAsia"/>
        </w:rPr>
        <w:t>出现</w:t>
      </w:r>
      <w:r w:rsidR="00CF03F2">
        <w:t>如下</w:t>
      </w:r>
      <w:r w:rsidR="00CF03F2">
        <w:rPr>
          <w:rFonts w:hint="eastAsia"/>
        </w:rPr>
        <w:t>页面：</w:t>
      </w:r>
    </w:p>
    <w:p w:rsidR="00CF03F2" w:rsidRDefault="00CF03F2" w:rsidP="00E47465">
      <w:r>
        <w:rPr>
          <w:noProof/>
        </w:rPr>
        <w:drawing>
          <wp:inline distT="0" distB="0" distL="0" distR="0" wp14:anchorId="5229B703" wp14:editId="255EE12F">
            <wp:extent cx="5943600" cy="31623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3F2" w:rsidRDefault="004448D3" w:rsidP="00CF03F2">
      <w:pPr>
        <w:ind w:firstLine="435"/>
      </w:pPr>
      <w:r>
        <w:t>5</w:t>
      </w:r>
      <w:r w:rsidR="00CF03F2">
        <w:rPr>
          <w:rFonts w:hint="eastAsia"/>
        </w:rPr>
        <w:t>、</w:t>
      </w:r>
      <w:r w:rsidR="00CF03F2">
        <w:t>如果用户选择导游或部门代付，</w:t>
      </w:r>
      <w:r w:rsidR="00CF03F2">
        <w:rPr>
          <w:rFonts w:hint="eastAsia"/>
        </w:rPr>
        <w:t>点击</w:t>
      </w:r>
      <w:r w:rsidR="00CF03F2">
        <w:t>提交订单，系统则会跳过选择支付页面，该订单会被推送到对应角色端处，用户自己会得到</w:t>
      </w:r>
      <w:r w:rsidR="00CF03F2">
        <w:rPr>
          <w:rFonts w:hint="eastAsia"/>
        </w:rPr>
        <w:t>以下</w:t>
      </w:r>
      <w:r w:rsidR="00CF03F2">
        <w:t>页面：</w:t>
      </w:r>
    </w:p>
    <w:p w:rsidR="00CF03F2" w:rsidRDefault="00CF03F2" w:rsidP="00CF03F2">
      <w:r>
        <w:rPr>
          <w:noProof/>
        </w:rPr>
        <w:drawing>
          <wp:inline distT="0" distB="0" distL="0" distR="0" wp14:anchorId="43F17B8D" wp14:editId="221DA1E6">
            <wp:extent cx="5943600" cy="51511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3F2" w:rsidRPr="00CF03F2" w:rsidRDefault="00CF03F2" w:rsidP="00CF03F2"/>
    <w:p w:rsidR="001E14F7" w:rsidRDefault="00CF03F2">
      <w:pPr>
        <w:pStyle w:val="4"/>
      </w:pPr>
      <w:bookmarkStart w:id="186" w:name="_Toc442442379"/>
      <w:r>
        <w:rPr>
          <w:rFonts w:hint="eastAsia"/>
        </w:rPr>
        <w:t>在线</w:t>
      </w:r>
      <w:r>
        <w:t>选择演艺座位</w:t>
      </w:r>
      <w:bookmarkEnd w:id="186"/>
    </w:p>
    <w:p w:rsidR="001E14F7" w:rsidRPr="0028283F" w:rsidRDefault="001E14F7" w:rsidP="001E14F7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1E14F7" w:rsidRDefault="001E14F7" w:rsidP="001E14F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 w:rsidR="00CF03F2">
        <w:rPr>
          <w:rFonts w:ascii="Arial" w:hAnsi="Arial" w:cs="Arial"/>
          <w:i w:val="0"/>
          <w:color w:val="auto"/>
        </w:rPr>
        <w:t>用户</w:t>
      </w:r>
      <w:r w:rsidR="00CF03F2">
        <w:rPr>
          <w:rFonts w:ascii="Arial" w:hAnsi="Arial" w:cs="Arial" w:hint="eastAsia"/>
          <w:i w:val="0"/>
          <w:color w:val="auto"/>
        </w:rPr>
        <w:t>对</w:t>
      </w:r>
      <w:r w:rsidR="00CF03F2">
        <w:rPr>
          <w:rFonts w:ascii="Arial" w:hAnsi="Arial" w:cs="Arial"/>
          <w:i w:val="0"/>
          <w:color w:val="auto"/>
        </w:rPr>
        <w:t>含有演艺门票的</w:t>
      </w:r>
      <w:r w:rsidR="00CF03F2">
        <w:rPr>
          <w:rFonts w:ascii="Arial" w:hAnsi="Arial" w:cs="Arial" w:hint="eastAsia"/>
          <w:i w:val="0"/>
          <w:color w:val="auto"/>
        </w:rPr>
        <w:t>票种</w:t>
      </w:r>
      <w:r w:rsidR="00CF03F2">
        <w:rPr>
          <w:rFonts w:ascii="Arial" w:hAnsi="Arial" w:cs="Arial"/>
          <w:i w:val="0"/>
          <w:color w:val="auto"/>
        </w:rPr>
        <w:t>进行预定下单，系统会跳出对应演艺的</w:t>
      </w:r>
      <w:r w:rsidR="00CF03F2">
        <w:rPr>
          <w:rFonts w:ascii="Arial" w:hAnsi="Arial" w:cs="Arial" w:hint="eastAsia"/>
          <w:i w:val="0"/>
          <w:color w:val="auto"/>
        </w:rPr>
        <w:t>场次</w:t>
      </w:r>
      <w:r w:rsidR="00CF03F2">
        <w:rPr>
          <w:rFonts w:ascii="Arial" w:hAnsi="Arial" w:cs="Arial"/>
          <w:i w:val="0"/>
          <w:color w:val="auto"/>
        </w:rPr>
        <w:t>座位选择图</w:t>
      </w:r>
    </w:p>
    <w:p w:rsidR="001E14F7" w:rsidRPr="0028283F" w:rsidRDefault="001E14F7" w:rsidP="001E14F7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CF03F2" w:rsidRDefault="00CF03F2" w:rsidP="00CF03F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必须处于登录状态</w:t>
      </w:r>
    </w:p>
    <w:p w:rsidR="00CF03F2" w:rsidRDefault="00CF03F2" w:rsidP="00CF03F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必须有采购权限</w:t>
      </w:r>
    </w:p>
    <w:p w:rsidR="00CF03F2" w:rsidRPr="00DA73C4" w:rsidRDefault="00CF03F2" w:rsidP="00CF03F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 w:hint="eastAsia"/>
          <w:i w:val="0"/>
          <w:color w:val="auto"/>
        </w:rPr>
        <w:t>选择</w:t>
      </w:r>
      <w:r>
        <w:rPr>
          <w:rFonts w:ascii="Arial" w:hAnsi="Arial" w:cs="Arial"/>
          <w:i w:val="0"/>
          <w:color w:val="auto"/>
        </w:rPr>
        <w:t>预定的票种中，含有演艺门票</w:t>
      </w:r>
    </w:p>
    <w:p w:rsidR="001E14F7" w:rsidRDefault="001E14F7" w:rsidP="001E14F7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1E14F7" w:rsidRPr="001813C4" w:rsidRDefault="00CF03F2" w:rsidP="00CF03F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9290" w:dyaOrig="1005">
          <v:shape id="_x0000_i1035" type="#_x0000_t75" style="width:468pt;height:24pt" o:ole="">
            <v:imagedata r:id="rId48" o:title=""/>
          </v:shape>
          <o:OLEObject Type="Embed" ProgID="Visio.Drawing.15" ShapeID="_x0000_i1035" DrawAspect="Content" ObjectID="_1519464863" r:id="rId49"/>
        </w:object>
      </w:r>
    </w:p>
    <w:p w:rsidR="00473494" w:rsidRDefault="001E14F7" w:rsidP="001E14F7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1E14F7" w:rsidRDefault="00473494" w:rsidP="001E14F7">
      <w:r>
        <w:rPr>
          <w:rFonts w:hint="eastAsia"/>
        </w:rPr>
        <w:t>1</w:t>
      </w:r>
      <w:r>
        <w:rPr>
          <w:rFonts w:hint="eastAsia"/>
        </w:rPr>
        <w:t>、</w:t>
      </w:r>
      <w:r w:rsidR="00CF03F2">
        <w:rPr>
          <w:rFonts w:hint="eastAsia"/>
        </w:rPr>
        <w:t>当用户对</w:t>
      </w:r>
      <w:r w:rsidR="00CF03F2">
        <w:t>含有演艺票的</w:t>
      </w:r>
      <w:r w:rsidR="00CF03F2">
        <w:rPr>
          <w:rFonts w:hint="eastAsia"/>
        </w:rPr>
        <w:t>票种</w:t>
      </w:r>
      <w:r w:rsidR="00CF03F2">
        <w:t>进行预约下单时，弹出</w:t>
      </w:r>
      <w:r w:rsidR="00CF03F2">
        <w:rPr>
          <w:rFonts w:hint="eastAsia"/>
        </w:rPr>
        <w:t>如下</w:t>
      </w:r>
      <w:r w:rsidR="00CF03F2">
        <w:t>页面：</w:t>
      </w:r>
    </w:p>
    <w:p w:rsidR="00473494" w:rsidRDefault="00CF03F2" w:rsidP="001E14F7">
      <w:r>
        <w:rPr>
          <w:noProof/>
        </w:rPr>
        <w:drawing>
          <wp:inline distT="0" distB="0" distL="0" distR="0" wp14:anchorId="65D8A794" wp14:editId="43A1CD5B">
            <wp:extent cx="5943600" cy="55473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494" w:rsidRDefault="00473494" w:rsidP="00AB5AE1">
      <w:pPr>
        <w:ind w:firstLineChars="200" w:firstLine="420"/>
      </w:pPr>
      <w:r>
        <w:t>2</w:t>
      </w:r>
      <w:r w:rsidR="00AB5AE1">
        <w:rPr>
          <w:rFonts w:hint="eastAsia"/>
        </w:rPr>
        <w:t>、点击</w:t>
      </w:r>
      <w:r w:rsidR="00AB5AE1">
        <w:t>上图</w:t>
      </w:r>
      <w:r w:rsidR="00AB5AE1">
        <w:rPr>
          <w:rFonts w:hint="eastAsia"/>
        </w:rPr>
        <w:t>演出</w:t>
      </w:r>
      <w:r w:rsidR="00AB5AE1">
        <w:t>日期，</w:t>
      </w:r>
      <w:r w:rsidR="00AB5AE1">
        <w:rPr>
          <w:rFonts w:hint="eastAsia"/>
        </w:rPr>
        <w:t>可以</w:t>
      </w:r>
      <w:r w:rsidR="00AB5AE1">
        <w:t>更改需要选择</w:t>
      </w:r>
      <w:r w:rsidR="00AB5AE1">
        <w:rPr>
          <w:rFonts w:hint="eastAsia"/>
        </w:rPr>
        <w:t>观看</w:t>
      </w:r>
      <w:r w:rsidR="00AB5AE1">
        <w:t>的演出日期，</w:t>
      </w:r>
      <w:r w:rsidR="00AB5AE1">
        <w:rPr>
          <w:rFonts w:hint="eastAsia"/>
        </w:rPr>
        <w:t>点击</w:t>
      </w:r>
      <w:r w:rsidR="00AB5AE1">
        <w:t>场次，选定需要观看的场次，如果该日期或该场次无所选票种所包含区域，则对应选项</w:t>
      </w:r>
      <w:r w:rsidR="00AB5AE1">
        <w:rPr>
          <w:rFonts w:hint="eastAsia"/>
        </w:rPr>
        <w:t>灰掉</w:t>
      </w:r>
      <w:r w:rsidR="00AB5AE1">
        <w:t>，不能选择；座位图中，展示出所有区域的位置图，但是票型不包含的区域灰掉，不可选择，</w:t>
      </w:r>
      <w:r w:rsidR="00AB5AE1">
        <w:rPr>
          <w:rFonts w:hint="eastAsia"/>
        </w:rPr>
        <w:t>只可</w:t>
      </w:r>
      <w:r w:rsidR="00AB5AE1">
        <w:t>选择包含区域，点击可选择区域，会出现如下图：</w:t>
      </w:r>
    </w:p>
    <w:p w:rsidR="00AB5AE1" w:rsidRDefault="003A41F9" w:rsidP="00AB5AE1">
      <w:r>
        <w:rPr>
          <w:noProof/>
        </w:rPr>
        <w:drawing>
          <wp:inline distT="0" distB="0" distL="0" distR="0" wp14:anchorId="314FE7D0" wp14:editId="617CE28A">
            <wp:extent cx="5943600" cy="554736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E1" w:rsidRDefault="00AB5AE1" w:rsidP="00AB5AE1">
      <w:r>
        <w:rPr>
          <w:rFonts w:hint="eastAsia"/>
        </w:rPr>
        <w:t xml:space="preserve">    3</w:t>
      </w:r>
      <w:r>
        <w:rPr>
          <w:rFonts w:hint="eastAsia"/>
        </w:rPr>
        <w:t>、</w:t>
      </w:r>
      <w:r>
        <w:t>上图中</w:t>
      </w:r>
      <w:r>
        <w:rPr>
          <w:rFonts w:hint="eastAsia"/>
        </w:rPr>
        <w:t>座椅</w:t>
      </w:r>
      <w:r>
        <w:t>状态关系：</w:t>
      </w:r>
    </w:p>
    <w:tbl>
      <w:tblPr>
        <w:tblStyle w:val="af"/>
        <w:tblpPr w:leftFromText="180" w:rightFromText="180" w:vertAnchor="text" w:horzAnchor="margin" w:tblpY="56"/>
        <w:tblW w:w="0" w:type="auto"/>
        <w:tblLook w:val="04A0" w:firstRow="1" w:lastRow="0" w:firstColumn="1" w:lastColumn="0" w:noHBand="0" w:noVBand="1"/>
      </w:tblPr>
      <w:tblGrid>
        <w:gridCol w:w="1413"/>
        <w:gridCol w:w="2835"/>
        <w:gridCol w:w="5102"/>
      </w:tblGrid>
      <w:tr w:rsidR="00FB1700" w:rsidTr="00FB1700">
        <w:trPr>
          <w:trHeight w:val="329"/>
        </w:trPr>
        <w:tc>
          <w:tcPr>
            <w:tcW w:w="1413" w:type="dxa"/>
            <w:shd w:val="clear" w:color="auto" w:fill="BFBFBF" w:themeFill="background1" w:themeFillShade="BF"/>
            <w:vAlign w:val="center"/>
          </w:tcPr>
          <w:p w:rsidR="00FB1700" w:rsidRPr="003B6E15" w:rsidRDefault="00FB1700" w:rsidP="00FB170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座椅颜色</w:t>
            </w:r>
          </w:p>
        </w:tc>
        <w:tc>
          <w:tcPr>
            <w:tcW w:w="2835" w:type="dxa"/>
            <w:shd w:val="clear" w:color="auto" w:fill="BFBFBF" w:themeFill="background1" w:themeFillShade="BF"/>
          </w:tcPr>
          <w:p w:rsidR="00FB1700" w:rsidRDefault="00FB1700" w:rsidP="00FB170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座椅状态</w:t>
            </w:r>
          </w:p>
        </w:tc>
        <w:tc>
          <w:tcPr>
            <w:tcW w:w="5102" w:type="dxa"/>
            <w:shd w:val="clear" w:color="auto" w:fill="BFBFBF" w:themeFill="background1" w:themeFillShade="BF"/>
            <w:vAlign w:val="center"/>
          </w:tcPr>
          <w:p w:rsidR="00FB1700" w:rsidRPr="003B6E15" w:rsidRDefault="00FB1700" w:rsidP="00FB170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描述</w:t>
            </w:r>
          </w:p>
        </w:tc>
      </w:tr>
      <w:tr w:rsidR="00FB1700" w:rsidTr="00FB1700">
        <w:tc>
          <w:tcPr>
            <w:tcW w:w="1413" w:type="dxa"/>
          </w:tcPr>
          <w:p w:rsidR="00FB1700" w:rsidRPr="003B6E15" w:rsidRDefault="00FB1700" w:rsidP="00FB170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红色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座椅</w:t>
            </w:r>
          </w:p>
        </w:tc>
        <w:tc>
          <w:tcPr>
            <w:tcW w:w="2835" w:type="dxa"/>
          </w:tcPr>
          <w:p w:rsidR="00FB1700" w:rsidRDefault="00FB1700" w:rsidP="00FB170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本次选座选中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座椅</w:t>
            </w:r>
          </w:p>
        </w:tc>
        <w:tc>
          <w:tcPr>
            <w:tcW w:w="5102" w:type="dxa"/>
          </w:tcPr>
          <w:p w:rsidR="00FB1700" w:rsidRPr="00646620" w:rsidRDefault="00FB1700" w:rsidP="00FB170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本次选择中，可以释放该类型座椅</w:t>
            </w:r>
          </w:p>
        </w:tc>
      </w:tr>
      <w:tr w:rsidR="00FB1700" w:rsidTr="00FB1700">
        <w:tc>
          <w:tcPr>
            <w:tcW w:w="1413" w:type="dxa"/>
          </w:tcPr>
          <w:p w:rsidR="00FB1700" w:rsidRPr="003B6E15" w:rsidRDefault="00FB1700" w:rsidP="00FB1700">
            <w:pPr>
              <w:jc w:val="left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蓝色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小人座椅</w:t>
            </w:r>
          </w:p>
        </w:tc>
        <w:tc>
          <w:tcPr>
            <w:tcW w:w="2835" w:type="dxa"/>
          </w:tcPr>
          <w:p w:rsidR="00FB1700" w:rsidRDefault="00FB1700" w:rsidP="00FB170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本次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选座选中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并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已分配游客座椅</w:t>
            </w:r>
          </w:p>
        </w:tc>
        <w:tc>
          <w:tcPr>
            <w:tcW w:w="5102" w:type="dxa"/>
          </w:tcPr>
          <w:p w:rsidR="00FB1700" w:rsidRPr="003B6E15" w:rsidRDefault="00FB1700" w:rsidP="00FB170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本次选择中，不能释放该类型座椅</w:t>
            </w:r>
          </w:p>
        </w:tc>
      </w:tr>
      <w:tr w:rsidR="00FB1700" w:rsidTr="00FB1700">
        <w:tc>
          <w:tcPr>
            <w:tcW w:w="1413" w:type="dxa"/>
          </w:tcPr>
          <w:p w:rsidR="00FB1700" w:rsidRPr="003B6E15" w:rsidRDefault="00FB1700" w:rsidP="00FB170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灰色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座椅</w:t>
            </w:r>
          </w:p>
        </w:tc>
        <w:tc>
          <w:tcPr>
            <w:tcW w:w="2835" w:type="dxa"/>
          </w:tcPr>
          <w:p w:rsidR="00FB1700" w:rsidRDefault="00FB1700" w:rsidP="00FB170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已被其他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人选中</w:t>
            </w:r>
            <w:r w:rsidR="00CF0756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并</w:t>
            </w:r>
            <w:r w:rsidR="00CF0756">
              <w:rPr>
                <w:rFonts w:ascii="Arial" w:hAnsi="Arial" w:cs="Arial"/>
                <w:color w:val="000000" w:themeColor="text1"/>
                <w:sz w:val="18"/>
                <w:szCs w:val="18"/>
              </w:rPr>
              <w:t>永久锁定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的座椅</w:t>
            </w:r>
          </w:p>
        </w:tc>
        <w:tc>
          <w:tcPr>
            <w:tcW w:w="5102" w:type="dxa"/>
          </w:tcPr>
          <w:p w:rsidR="00FB1700" w:rsidRPr="00CF0756" w:rsidRDefault="00A365F7" w:rsidP="00FB170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当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用户完成支付后，触发该状态</w:t>
            </w:r>
          </w:p>
        </w:tc>
      </w:tr>
      <w:tr w:rsidR="00FB1700" w:rsidTr="00FB1700">
        <w:tc>
          <w:tcPr>
            <w:tcW w:w="1413" w:type="dxa"/>
          </w:tcPr>
          <w:p w:rsidR="00FB1700" w:rsidRDefault="00FB1700" w:rsidP="00FB170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黑色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座椅</w:t>
            </w:r>
          </w:p>
        </w:tc>
        <w:tc>
          <w:tcPr>
            <w:tcW w:w="2835" w:type="dxa"/>
          </w:tcPr>
          <w:p w:rsidR="00FB1700" w:rsidRDefault="00FB1700" w:rsidP="00FB170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没有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被选中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可选择座椅</w:t>
            </w:r>
          </w:p>
        </w:tc>
        <w:tc>
          <w:tcPr>
            <w:tcW w:w="5102" w:type="dxa"/>
          </w:tcPr>
          <w:p w:rsidR="00FB1700" w:rsidRDefault="00FB1700" w:rsidP="00FB170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AB5AE1" w:rsidRPr="00AB5AE1" w:rsidRDefault="00FB1700" w:rsidP="00AB5AE1">
      <w:r>
        <w:rPr>
          <w:rFonts w:hint="eastAsia"/>
        </w:rPr>
        <w:t xml:space="preserve">   4</w:t>
      </w:r>
      <w:r>
        <w:rPr>
          <w:rFonts w:hint="eastAsia"/>
        </w:rPr>
        <w:t>、用户</w:t>
      </w:r>
      <w:r>
        <w:t>选择好座位，</w:t>
      </w:r>
      <w:r>
        <w:rPr>
          <w:rFonts w:hint="eastAsia"/>
        </w:rPr>
        <w:t>进入</w:t>
      </w:r>
      <w:r>
        <w:t>下单页面时，所选座位被锁定，此时其他用户不能选择当场被锁定座位，座位图上以</w:t>
      </w:r>
      <w:r>
        <w:rPr>
          <w:rFonts w:hint="eastAsia"/>
        </w:rPr>
        <w:t>灰色座椅</w:t>
      </w:r>
      <w:r>
        <w:t>呈现；锁定时间为</w:t>
      </w:r>
      <w:r w:rsidR="00CF0756">
        <w:rPr>
          <w:rFonts w:hint="eastAsia"/>
        </w:rPr>
        <w:t>15</w:t>
      </w:r>
      <w:r>
        <w:rPr>
          <w:rFonts w:hint="eastAsia"/>
        </w:rPr>
        <w:t>分钟</w:t>
      </w:r>
      <w:r>
        <w:t>，</w:t>
      </w:r>
      <w:r>
        <w:rPr>
          <w:rFonts w:hint="eastAsia"/>
        </w:rPr>
        <w:t>15</w:t>
      </w:r>
      <w:r>
        <w:rPr>
          <w:rFonts w:hint="eastAsia"/>
        </w:rPr>
        <w:t>分钟</w:t>
      </w:r>
      <w:r>
        <w:t>后，订单未完成支付，锁定座位自动释放，座位图上以黑色座椅呈现。</w:t>
      </w:r>
    </w:p>
    <w:p w:rsidR="006410DF" w:rsidRPr="004C0DEB" w:rsidRDefault="006410DF" w:rsidP="004C0DEB">
      <w:pPr>
        <w:pStyle w:val="2"/>
        <w:tabs>
          <w:tab w:val="clear" w:pos="0"/>
          <w:tab w:val="num" w:pos="567"/>
        </w:tabs>
        <w:spacing w:before="0" w:beforeAutospacing="0" w:afterLines="50" w:after="156" w:afterAutospacing="0"/>
        <w:jc w:val="center"/>
        <w:rPr>
          <w:rFonts w:cs="Arial"/>
          <w:szCs w:val="28"/>
        </w:rPr>
      </w:pPr>
      <w:bookmarkStart w:id="187" w:name="_Toc442442380"/>
      <w:r w:rsidRPr="004C0DEB">
        <w:rPr>
          <w:rFonts w:cs="Arial"/>
          <w:szCs w:val="28"/>
        </w:rPr>
        <w:t>第</w:t>
      </w:r>
      <w:r w:rsidRPr="004C0DEB">
        <w:rPr>
          <w:rFonts w:cs="Arial" w:hint="eastAsia"/>
          <w:szCs w:val="28"/>
        </w:rPr>
        <w:t>二</w:t>
      </w:r>
      <w:r w:rsidRPr="004C0DEB">
        <w:rPr>
          <w:rFonts w:cs="Arial"/>
          <w:szCs w:val="28"/>
        </w:rPr>
        <w:t>部分</w:t>
      </w:r>
      <w:r w:rsidRPr="004C0DEB">
        <w:rPr>
          <w:rFonts w:cs="Arial"/>
          <w:szCs w:val="28"/>
        </w:rPr>
        <w:t xml:space="preserve">  </w:t>
      </w:r>
      <w:r w:rsidR="006D3FC4">
        <w:rPr>
          <w:rFonts w:cs="Arial" w:hint="eastAsia"/>
          <w:szCs w:val="28"/>
        </w:rPr>
        <w:t>订单中心</w:t>
      </w:r>
      <w:bookmarkEnd w:id="187"/>
    </w:p>
    <w:p w:rsidR="006410DF" w:rsidRPr="006410DF" w:rsidRDefault="006410DF" w:rsidP="004C0DEB">
      <w:pPr>
        <w:pStyle w:val="3"/>
      </w:pPr>
      <w:bookmarkStart w:id="188" w:name="_Toc442442381"/>
      <w:r w:rsidRPr="006410DF">
        <w:t>产品概述</w:t>
      </w:r>
      <w:bookmarkEnd w:id="188"/>
    </w:p>
    <w:p w:rsidR="00D339EE" w:rsidRPr="0050610B" w:rsidRDefault="0050610B" w:rsidP="0050610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该</w:t>
      </w:r>
      <w:r>
        <w:rPr>
          <w:rFonts w:ascii="Arial" w:hAnsi="Arial" w:cs="Arial"/>
          <w:i w:val="0"/>
          <w:color w:val="auto"/>
        </w:rPr>
        <w:t>部分是</w:t>
      </w:r>
      <w:r>
        <w:rPr>
          <w:rFonts w:ascii="Arial" w:hAnsi="Arial" w:cs="Arial" w:hint="eastAsia"/>
          <w:i w:val="0"/>
          <w:color w:val="auto"/>
        </w:rPr>
        <w:t>旅行社以及</w:t>
      </w:r>
      <w:r>
        <w:rPr>
          <w:rFonts w:ascii="Arial" w:hAnsi="Arial" w:cs="Arial"/>
          <w:i w:val="0"/>
          <w:color w:val="auto"/>
        </w:rPr>
        <w:t>旅行社部门对自己的订单进行查看和管理的功能和流程</w:t>
      </w:r>
      <w:r>
        <w:rPr>
          <w:rFonts w:ascii="Arial" w:hAnsi="Arial" w:cs="Arial" w:hint="eastAsia"/>
          <w:i w:val="0"/>
          <w:color w:val="auto"/>
        </w:rPr>
        <w:t>。</w:t>
      </w:r>
    </w:p>
    <w:p w:rsidR="00E17982" w:rsidRPr="004C0DEB" w:rsidRDefault="00E17982" w:rsidP="004C0DEB">
      <w:pPr>
        <w:pStyle w:val="3"/>
      </w:pPr>
      <w:bookmarkStart w:id="189" w:name="_Toc442442382"/>
      <w:r w:rsidRPr="004C0DEB">
        <w:t>产品</w:t>
      </w:r>
      <w:r w:rsidRPr="004C0DEB">
        <w:rPr>
          <w:rFonts w:hint="eastAsia"/>
        </w:rPr>
        <w:t>结构</w:t>
      </w:r>
      <w:r w:rsidR="004C0DEB">
        <w:rPr>
          <w:rFonts w:hint="eastAsia"/>
        </w:rPr>
        <w:t>（功能摘要）</w:t>
      </w:r>
      <w:bookmarkEnd w:id="189"/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71"/>
        <w:gridCol w:w="1843"/>
        <w:gridCol w:w="5670"/>
        <w:gridCol w:w="864"/>
      </w:tblGrid>
      <w:tr w:rsidR="00FB1700" w:rsidRPr="003247F2" w:rsidTr="006D025C">
        <w:tc>
          <w:tcPr>
            <w:tcW w:w="1271" w:type="dxa"/>
            <w:shd w:val="clear" w:color="auto" w:fill="C0C0C0"/>
          </w:tcPr>
          <w:p w:rsidR="00FB1700" w:rsidRPr="003247F2" w:rsidRDefault="00FB1700" w:rsidP="006D02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功能模块</w:t>
            </w:r>
          </w:p>
        </w:tc>
        <w:tc>
          <w:tcPr>
            <w:tcW w:w="1843" w:type="dxa"/>
            <w:shd w:val="clear" w:color="auto" w:fill="C0C0C0"/>
          </w:tcPr>
          <w:p w:rsidR="00FB1700" w:rsidRPr="003247F2" w:rsidRDefault="00FB1700" w:rsidP="006D02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主要功能点</w:t>
            </w:r>
          </w:p>
        </w:tc>
        <w:tc>
          <w:tcPr>
            <w:tcW w:w="5670" w:type="dxa"/>
            <w:shd w:val="clear" w:color="auto" w:fill="C0C0C0"/>
          </w:tcPr>
          <w:p w:rsidR="00FB1700" w:rsidRPr="003247F2" w:rsidRDefault="00FB1700" w:rsidP="006D02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功能描述</w:t>
            </w:r>
          </w:p>
        </w:tc>
        <w:tc>
          <w:tcPr>
            <w:tcW w:w="864" w:type="dxa"/>
            <w:shd w:val="clear" w:color="auto" w:fill="C0C0C0"/>
          </w:tcPr>
          <w:p w:rsidR="00FB1700" w:rsidRPr="003247F2" w:rsidRDefault="00FB1700" w:rsidP="006D02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优先级</w:t>
            </w:r>
          </w:p>
        </w:tc>
      </w:tr>
      <w:tr w:rsidR="00FB1700" w:rsidRPr="00C45B14" w:rsidTr="006D025C">
        <w:tc>
          <w:tcPr>
            <w:tcW w:w="1271" w:type="dxa"/>
            <w:vMerge w:val="restart"/>
            <w:vAlign w:val="center"/>
          </w:tcPr>
          <w:p w:rsidR="00FB1700" w:rsidRPr="00C45B14" w:rsidRDefault="00FB1700" w:rsidP="006D025C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订单中心</w:t>
            </w:r>
          </w:p>
        </w:tc>
        <w:tc>
          <w:tcPr>
            <w:tcW w:w="1843" w:type="dxa"/>
          </w:tcPr>
          <w:p w:rsidR="00FB1700" w:rsidRPr="00C45B14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线上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订单列表</w:t>
            </w:r>
          </w:p>
        </w:tc>
        <w:tc>
          <w:tcPr>
            <w:tcW w:w="5670" w:type="dxa"/>
          </w:tcPr>
          <w:p w:rsidR="00FB1700" w:rsidRPr="00C45B14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展示和该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旅行社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相关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的，在平台上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所下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的订单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；包括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导游、部门、旅行社自己下的订单</w:t>
            </w:r>
          </w:p>
        </w:tc>
        <w:tc>
          <w:tcPr>
            <w:tcW w:w="864" w:type="dxa"/>
          </w:tcPr>
          <w:p w:rsidR="00FB1700" w:rsidRPr="00C45B14" w:rsidRDefault="00FB1700" w:rsidP="006D025C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B1700" w:rsidRPr="00C45B14" w:rsidTr="006D025C">
        <w:tc>
          <w:tcPr>
            <w:tcW w:w="1271" w:type="dxa"/>
            <w:vMerge/>
          </w:tcPr>
          <w:p w:rsidR="00FB1700" w:rsidRPr="00C45B14" w:rsidRDefault="00FB1700" w:rsidP="006D025C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FB1700" w:rsidRPr="00C45B14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展示线上订单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详情</w:t>
            </w:r>
          </w:p>
        </w:tc>
        <w:tc>
          <w:tcPr>
            <w:tcW w:w="5670" w:type="dxa"/>
          </w:tcPr>
          <w:p w:rsidR="00FB1700" w:rsidRPr="00C45B14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查看每一条线上订单的订单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详情</w:t>
            </w:r>
          </w:p>
        </w:tc>
        <w:tc>
          <w:tcPr>
            <w:tcW w:w="864" w:type="dxa"/>
          </w:tcPr>
          <w:p w:rsidR="00FB1700" w:rsidRPr="00C45B14" w:rsidRDefault="00FB1700" w:rsidP="006D025C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B1700" w:rsidRPr="00C45B14" w:rsidTr="006D025C">
        <w:tc>
          <w:tcPr>
            <w:tcW w:w="1271" w:type="dxa"/>
            <w:vMerge/>
            <w:vAlign w:val="center"/>
          </w:tcPr>
          <w:p w:rsidR="00FB1700" w:rsidRPr="00C45B14" w:rsidRDefault="00FB1700" w:rsidP="006D025C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FB1700" w:rsidRPr="00C45B14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线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下订单列表</w:t>
            </w:r>
          </w:p>
        </w:tc>
        <w:tc>
          <w:tcPr>
            <w:tcW w:w="5670" w:type="dxa"/>
          </w:tcPr>
          <w:p w:rsidR="00FB1700" w:rsidRPr="00C45B14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旅行社有关的所有线下订单数据</w:t>
            </w:r>
          </w:p>
        </w:tc>
        <w:tc>
          <w:tcPr>
            <w:tcW w:w="864" w:type="dxa"/>
          </w:tcPr>
          <w:p w:rsidR="00FB1700" w:rsidRPr="00C45B14" w:rsidRDefault="00FB1700" w:rsidP="006D025C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B1700" w:rsidRPr="00C45B14" w:rsidTr="006D025C">
        <w:tc>
          <w:tcPr>
            <w:tcW w:w="1271" w:type="dxa"/>
            <w:vMerge/>
          </w:tcPr>
          <w:p w:rsidR="00FB1700" w:rsidRPr="00C45B14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FB1700" w:rsidRPr="00C45B14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展示线下订单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详情</w:t>
            </w:r>
          </w:p>
        </w:tc>
        <w:tc>
          <w:tcPr>
            <w:tcW w:w="5670" w:type="dxa"/>
          </w:tcPr>
          <w:p w:rsidR="00FB1700" w:rsidRPr="00C45B14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展示旅行社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线下订单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订单详情</w:t>
            </w:r>
          </w:p>
        </w:tc>
        <w:tc>
          <w:tcPr>
            <w:tcW w:w="864" w:type="dxa"/>
          </w:tcPr>
          <w:p w:rsidR="00FB1700" w:rsidRPr="00C45B14" w:rsidRDefault="00FB1700" w:rsidP="006D025C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B1700" w:rsidRPr="00FB1700" w:rsidTr="006D025C">
        <w:tc>
          <w:tcPr>
            <w:tcW w:w="1271" w:type="dxa"/>
            <w:vMerge/>
          </w:tcPr>
          <w:p w:rsidR="00FB1700" w:rsidRPr="00C45B14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FB1700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游客信息</w:t>
            </w:r>
          </w:p>
        </w:tc>
        <w:tc>
          <w:tcPr>
            <w:tcW w:w="5670" w:type="dxa"/>
          </w:tcPr>
          <w:p w:rsidR="00FB1700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用户可在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未支付、未检票、部分检票状态下的订单中，修改游客的信息</w:t>
            </w:r>
          </w:p>
        </w:tc>
        <w:tc>
          <w:tcPr>
            <w:tcW w:w="864" w:type="dxa"/>
          </w:tcPr>
          <w:p w:rsidR="00FB1700" w:rsidRPr="00FB1700" w:rsidRDefault="00FB1700" w:rsidP="006D025C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高</w:t>
            </w:r>
          </w:p>
        </w:tc>
      </w:tr>
    </w:tbl>
    <w:p w:rsidR="00D339EE" w:rsidRPr="00D339EE" w:rsidRDefault="00D339EE" w:rsidP="00FB170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:rsidR="00E17982" w:rsidRDefault="006C0C0F" w:rsidP="004C0DEB">
      <w:pPr>
        <w:pStyle w:val="3"/>
      </w:pPr>
      <w:bookmarkStart w:id="190" w:name="_Toc442442383"/>
      <w:r>
        <w:rPr>
          <w:rFonts w:hint="eastAsia"/>
        </w:rPr>
        <w:t>流程</w:t>
      </w:r>
      <w:r>
        <w:t>及</w:t>
      </w:r>
      <w:r w:rsidR="00E17982" w:rsidRPr="004C0DEB">
        <w:rPr>
          <w:rFonts w:hint="eastAsia"/>
        </w:rPr>
        <w:t>状态说明</w:t>
      </w:r>
      <w:bookmarkEnd w:id="190"/>
    </w:p>
    <w:p w:rsidR="00AC48BA" w:rsidRDefault="00AC48BA" w:rsidP="00AC48BA">
      <w:r>
        <w:rPr>
          <w:rFonts w:hint="eastAsia"/>
        </w:rPr>
        <w:t>1</w:t>
      </w:r>
      <w:r>
        <w:rPr>
          <w:rFonts w:hint="eastAsia"/>
        </w:rPr>
        <w:t>、</w:t>
      </w:r>
      <w:r>
        <w:t>订单的状态切换说明：</w:t>
      </w:r>
    </w:p>
    <w:p w:rsidR="00AC48BA" w:rsidRDefault="00AC48BA" w:rsidP="00AC48BA">
      <w:r>
        <w:object w:dxaOrig="18435" w:dyaOrig="7411">
          <v:shape id="_x0000_i1036" type="#_x0000_t75" style="width:467.25pt;height:186.75pt" o:ole="">
            <v:imagedata r:id="rId52" o:title=""/>
          </v:shape>
          <o:OLEObject Type="Embed" ProgID="Visio.Drawing.15" ShapeID="_x0000_i1036" DrawAspect="Content" ObjectID="_1519464864" r:id="rId53"/>
        </w:object>
      </w:r>
    </w:p>
    <w:p w:rsidR="00AC48BA" w:rsidRPr="00AC48BA" w:rsidRDefault="00AC48BA" w:rsidP="00AC48BA">
      <w:r>
        <w:t>2</w:t>
      </w:r>
      <w:r>
        <w:rPr>
          <w:rFonts w:hint="eastAsia"/>
        </w:rPr>
        <w:t>、功能</w:t>
      </w:r>
      <w:r>
        <w:t>流程说明：</w:t>
      </w:r>
    </w:p>
    <w:p w:rsidR="00201DC6" w:rsidRPr="00201DC6" w:rsidRDefault="00AC48BA" w:rsidP="00201DC6">
      <w:r>
        <w:object w:dxaOrig="14130" w:dyaOrig="10275">
          <v:shape id="_x0000_i1037" type="#_x0000_t75" style="width:468pt;height:341.25pt" o:ole="">
            <v:imagedata r:id="rId54" o:title=""/>
          </v:shape>
          <o:OLEObject Type="Embed" ProgID="Visio.Drawing.15" ShapeID="_x0000_i1037" DrawAspect="Content" ObjectID="_1519464865" r:id="rId55"/>
        </w:object>
      </w:r>
    </w:p>
    <w:p w:rsidR="00D339EE" w:rsidRDefault="00FB1700" w:rsidP="0044687A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未支付订单：</w:t>
      </w:r>
      <w:r>
        <w:rPr>
          <w:rFonts w:ascii="Arial" w:hAnsi="Arial" w:cs="Arial" w:hint="eastAsia"/>
          <w:i w:val="0"/>
          <w:color w:val="auto"/>
        </w:rPr>
        <w:t>指</w:t>
      </w:r>
      <w:r w:rsidR="00DA00F4">
        <w:rPr>
          <w:rFonts w:ascii="Arial" w:hAnsi="Arial" w:cs="Arial" w:hint="eastAsia"/>
          <w:i w:val="0"/>
          <w:color w:val="auto"/>
        </w:rPr>
        <w:t>订单</w:t>
      </w:r>
      <w:r w:rsidR="00DA00F4">
        <w:rPr>
          <w:rFonts w:ascii="Arial" w:hAnsi="Arial" w:cs="Arial"/>
          <w:i w:val="0"/>
          <w:color w:val="auto"/>
        </w:rPr>
        <w:t>生成后，</w:t>
      </w:r>
      <w:r>
        <w:rPr>
          <w:rFonts w:ascii="Arial" w:hAnsi="Arial" w:cs="Arial" w:hint="eastAsia"/>
          <w:i w:val="0"/>
          <w:color w:val="auto"/>
        </w:rPr>
        <w:t>用户</w:t>
      </w:r>
      <w:r>
        <w:rPr>
          <w:rFonts w:ascii="Arial" w:hAnsi="Arial" w:cs="Arial"/>
          <w:i w:val="0"/>
          <w:color w:val="auto"/>
        </w:rPr>
        <w:t>未完成支付的订单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用户选择其他</w:t>
      </w:r>
      <w:r>
        <w:rPr>
          <w:rFonts w:ascii="Arial" w:hAnsi="Arial" w:cs="Arial" w:hint="eastAsia"/>
          <w:i w:val="0"/>
          <w:color w:val="auto"/>
        </w:rPr>
        <w:t>待支付</w:t>
      </w:r>
      <w:r>
        <w:rPr>
          <w:rFonts w:ascii="Arial" w:hAnsi="Arial" w:cs="Arial"/>
          <w:i w:val="0"/>
          <w:color w:val="auto"/>
        </w:rPr>
        <w:t>的订单</w:t>
      </w:r>
      <w:r w:rsidR="00DA00F4">
        <w:rPr>
          <w:rFonts w:ascii="Arial" w:hAnsi="Arial" w:cs="Arial" w:hint="eastAsia"/>
          <w:i w:val="0"/>
          <w:color w:val="auto"/>
        </w:rPr>
        <w:t>，</w:t>
      </w:r>
      <w:r w:rsidR="00DA00F4">
        <w:rPr>
          <w:rFonts w:ascii="Arial" w:hAnsi="Arial" w:cs="Arial"/>
          <w:i w:val="0"/>
          <w:color w:val="auto"/>
        </w:rPr>
        <w:t>并且未超过</w:t>
      </w:r>
      <w:r w:rsidR="00DA00F4">
        <w:rPr>
          <w:rFonts w:ascii="Arial" w:hAnsi="Arial" w:cs="Arial" w:hint="eastAsia"/>
          <w:i w:val="0"/>
          <w:color w:val="auto"/>
        </w:rPr>
        <w:t>15</w:t>
      </w:r>
      <w:r w:rsidR="00DA00F4">
        <w:rPr>
          <w:rFonts w:ascii="Arial" w:hAnsi="Arial" w:cs="Arial" w:hint="eastAsia"/>
          <w:i w:val="0"/>
          <w:color w:val="auto"/>
        </w:rPr>
        <w:t>分钟</w:t>
      </w:r>
      <w:r w:rsidR="00DA00F4">
        <w:rPr>
          <w:rFonts w:ascii="Arial" w:hAnsi="Arial" w:cs="Arial"/>
          <w:i w:val="0"/>
          <w:color w:val="auto"/>
        </w:rPr>
        <w:t>时限的订单</w:t>
      </w:r>
    </w:p>
    <w:p w:rsidR="00DA00F4" w:rsidRPr="00DA00F4" w:rsidRDefault="00DA00F4" w:rsidP="0044687A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已取消订单：指</w:t>
      </w:r>
      <w:r>
        <w:rPr>
          <w:rFonts w:ascii="Arial" w:hAnsi="Arial" w:cs="Arial" w:hint="eastAsia"/>
          <w:i w:val="0"/>
          <w:color w:val="auto"/>
        </w:rPr>
        <w:t>订单</w:t>
      </w:r>
      <w:r>
        <w:rPr>
          <w:rFonts w:ascii="Arial" w:hAnsi="Arial" w:cs="Arial"/>
          <w:i w:val="0"/>
          <w:color w:val="auto"/>
        </w:rPr>
        <w:t>生成后，用户未完成支付，并且超过</w:t>
      </w:r>
      <w:r>
        <w:rPr>
          <w:rFonts w:ascii="Arial" w:hAnsi="Arial" w:cs="Arial" w:hint="eastAsia"/>
          <w:i w:val="0"/>
          <w:color w:val="auto"/>
        </w:rPr>
        <w:t>15</w:t>
      </w:r>
      <w:r>
        <w:rPr>
          <w:rFonts w:ascii="Arial" w:hAnsi="Arial" w:cs="Arial" w:hint="eastAsia"/>
          <w:i w:val="0"/>
          <w:color w:val="auto"/>
        </w:rPr>
        <w:t>分钟</w:t>
      </w:r>
      <w:r>
        <w:rPr>
          <w:rFonts w:ascii="Arial" w:hAnsi="Arial" w:cs="Arial"/>
          <w:i w:val="0"/>
          <w:color w:val="auto"/>
        </w:rPr>
        <w:t>时限</w:t>
      </w:r>
      <w:r>
        <w:rPr>
          <w:rFonts w:ascii="Arial" w:hAnsi="Arial" w:cs="Arial" w:hint="eastAsia"/>
          <w:i w:val="0"/>
          <w:color w:val="auto"/>
        </w:rPr>
        <w:t>的</w:t>
      </w:r>
      <w:r>
        <w:rPr>
          <w:rFonts w:ascii="Arial" w:hAnsi="Arial" w:cs="Arial"/>
          <w:i w:val="0"/>
          <w:color w:val="auto"/>
        </w:rPr>
        <w:t>订单</w:t>
      </w:r>
    </w:p>
    <w:p w:rsidR="0044687A" w:rsidRDefault="0044687A" w:rsidP="0044687A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 w:rsidR="00795FD6">
        <w:rPr>
          <w:rFonts w:ascii="Arial" w:hAnsi="Arial" w:cs="Arial" w:hint="eastAsia"/>
          <w:i w:val="0"/>
          <w:color w:val="auto"/>
        </w:rPr>
        <w:t>已支付</w:t>
      </w:r>
      <w:r>
        <w:rPr>
          <w:rFonts w:ascii="Arial" w:hAnsi="Arial" w:cs="Arial"/>
          <w:i w:val="0"/>
          <w:color w:val="auto"/>
        </w:rPr>
        <w:t>订单：指用户完成支付，并且所有</w:t>
      </w:r>
      <w:r>
        <w:rPr>
          <w:rFonts w:ascii="Arial" w:hAnsi="Arial" w:cs="Arial" w:hint="eastAsia"/>
          <w:i w:val="0"/>
          <w:color w:val="auto"/>
        </w:rPr>
        <w:t>游客</w:t>
      </w:r>
      <w:r>
        <w:rPr>
          <w:rFonts w:ascii="Arial" w:hAnsi="Arial" w:cs="Arial"/>
          <w:i w:val="0"/>
          <w:color w:val="auto"/>
        </w:rPr>
        <w:t>的所有票种都没有</w:t>
      </w:r>
      <w:r>
        <w:rPr>
          <w:rFonts w:ascii="Arial" w:hAnsi="Arial" w:cs="Arial" w:hint="eastAsia"/>
          <w:i w:val="0"/>
          <w:color w:val="auto"/>
        </w:rPr>
        <w:t>完成</w:t>
      </w:r>
      <w:r>
        <w:rPr>
          <w:rFonts w:ascii="Arial" w:hAnsi="Arial" w:cs="Arial"/>
          <w:i w:val="0"/>
          <w:color w:val="auto"/>
        </w:rPr>
        <w:t>入园检票动作</w:t>
      </w:r>
      <w:r>
        <w:rPr>
          <w:rFonts w:ascii="Arial" w:hAnsi="Arial" w:cs="Arial" w:hint="eastAsia"/>
          <w:i w:val="0"/>
          <w:color w:val="auto"/>
        </w:rPr>
        <w:t>。</w:t>
      </w:r>
    </w:p>
    <w:p w:rsidR="00D23B3A" w:rsidRDefault="00D23B3A" w:rsidP="0044687A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4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已检票订单：</w:t>
      </w:r>
      <w:r>
        <w:rPr>
          <w:rFonts w:ascii="Arial" w:hAnsi="Arial" w:cs="Arial" w:hint="eastAsia"/>
          <w:i w:val="0"/>
          <w:color w:val="auto"/>
        </w:rPr>
        <w:t>指</w:t>
      </w:r>
      <w:r>
        <w:rPr>
          <w:rFonts w:ascii="Arial" w:hAnsi="Arial" w:cs="Arial"/>
          <w:i w:val="0"/>
          <w:color w:val="auto"/>
        </w:rPr>
        <w:t>用户完成支付</w:t>
      </w:r>
      <w:r>
        <w:rPr>
          <w:rFonts w:ascii="Arial" w:hAnsi="Arial" w:cs="Arial" w:hint="eastAsia"/>
          <w:i w:val="0"/>
          <w:color w:val="auto"/>
        </w:rPr>
        <w:t>，</w:t>
      </w:r>
      <w:r>
        <w:rPr>
          <w:rFonts w:ascii="Arial" w:hAnsi="Arial" w:cs="Arial"/>
          <w:i w:val="0"/>
          <w:color w:val="auto"/>
        </w:rPr>
        <w:t>并且所有游客的所有票种都完成了入园检票动作</w:t>
      </w:r>
      <w:r w:rsidR="00795FD6">
        <w:rPr>
          <w:rFonts w:ascii="Arial" w:hAnsi="Arial" w:cs="Arial" w:hint="eastAsia"/>
          <w:i w:val="0"/>
          <w:color w:val="auto"/>
        </w:rPr>
        <w:t>；</w:t>
      </w:r>
      <w:r w:rsidR="00795FD6">
        <w:rPr>
          <w:rFonts w:ascii="Arial" w:hAnsi="Arial" w:cs="Arial"/>
          <w:i w:val="0"/>
          <w:color w:val="auto"/>
        </w:rPr>
        <w:t>如果有一部分游客完成检票，有一部分游客过期，此时状态还是为</w:t>
      </w:r>
      <w:r w:rsidR="00795FD6">
        <w:rPr>
          <w:rFonts w:ascii="Arial" w:hAnsi="Arial" w:cs="Arial" w:hint="eastAsia"/>
          <w:i w:val="0"/>
          <w:color w:val="auto"/>
        </w:rPr>
        <w:t>已检票</w:t>
      </w:r>
      <w:r w:rsidR="00795FD6">
        <w:rPr>
          <w:rFonts w:ascii="Arial" w:hAnsi="Arial" w:cs="Arial"/>
          <w:i w:val="0"/>
          <w:color w:val="auto"/>
        </w:rPr>
        <w:t>状态</w:t>
      </w:r>
    </w:p>
    <w:p w:rsidR="00D23B3A" w:rsidRDefault="00D23B3A" w:rsidP="0044687A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5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已过期</w:t>
      </w:r>
      <w:r>
        <w:rPr>
          <w:rFonts w:ascii="Arial" w:hAnsi="Arial" w:cs="Arial" w:hint="eastAsia"/>
          <w:i w:val="0"/>
          <w:color w:val="auto"/>
        </w:rPr>
        <w:t>订单</w:t>
      </w:r>
      <w:r>
        <w:rPr>
          <w:rFonts w:ascii="Arial" w:hAnsi="Arial" w:cs="Arial"/>
          <w:i w:val="0"/>
          <w:color w:val="auto"/>
        </w:rPr>
        <w:t>：指用户完成支付，并且</w:t>
      </w:r>
      <w:r w:rsidR="00795FD6">
        <w:rPr>
          <w:rFonts w:ascii="Arial" w:hAnsi="Arial" w:cs="Arial"/>
          <w:i w:val="0"/>
          <w:color w:val="auto"/>
        </w:rPr>
        <w:t>全部游客的</w:t>
      </w:r>
      <w:r>
        <w:rPr>
          <w:rFonts w:ascii="Arial" w:hAnsi="Arial" w:cs="Arial"/>
          <w:i w:val="0"/>
          <w:color w:val="auto"/>
        </w:rPr>
        <w:t>全部票种</w:t>
      </w:r>
      <w:r>
        <w:rPr>
          <w:rFonts w:ascii="Arial" w:hAnsi="Arial" w:cs="Arial" w:hint="eastAsia"/>
          <w:i w:val="0"/>
          <w:color w:val="auto"/>
        </w:rPr>
        <w:t>，</w:t>
      </w:r>
      <w:r>
        <w:rPr>
          <w:rFonts w:ascii="Arial" w:hAnsi="Arial" w:cs="Arial"/>
          <w:i w:val="0"/>
          <w:color w:val="auto"/>
        </w:rPr>
        <w:t>在有效期后未完成</w:t>
      </w:r>
      <w:r>
        <w:rPr>
          <w:rFonts w:ascii="Arial" w:hAnsi="Arial" w:cs="Arial" w:hint="eastAsia"/>
          <w:i w:val="0"/>
          <w:color w:val="auto"/>
        </w:rPr>
        <w:t>检票</w:t>
      </w:r>
      <w:r>
        <w:rPr>
          <w:rFonts w:ascii="Arial" w:hAnsi="Arial" w:cs="Arial"/>
          <w:i w:val="0"/>
          <w:color w:val="auto"/>
        </w:rPr>
        <w:t>入园动作</w:t>
      </w:r>
    </w:p>
    <w:p w:rsidR="00D23B3A" w:rsidRDefault="00D23B3A" w:rsidP="0044687A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6</w:t>
      </w:r>
      <w:r>
        <w:rPr>
          <w:rFonts w:ascii="Arial" w:hAnsi="Arial" w:cs="Arial" w:hint="eastAsia"/>
          <w:i w:val="0"/>
          <w:color w:val="auto"/>
        </w:rPr>
        <w:t>、已退票</w:t>
      </w:r>
      <w:r>
        <w:rPr>
          <w:rFonts w:ascii="Arial" w:hAnsi="Arial" w:cs="Arial"/>
          <w:i w:val="0"/>
          <w:color w:val="auto"/>
        </w:rPr>
        <w:t>订单：指用户将已支付的订单，在</w:t>
      </w:r>
      <w:r w:rsidR="00DA00F4">
        <w:rPr>
          <w:rFonts w:ascii="Arial" w:hAnsi="Arial" w:cs="Arial" w:hint="eastAsia"/>
          <w:i w:val="0"/>
          <w:color w:val="auto"/>
        </w:rPr>
        <w:t>所有</w:t>
      </w:r>
      <w:r w:rsidR="00DA00F4">
        <w:rPr>
          <w:rFonts w:ascii="Arial" w:hAnsi="Arial" w:cs="Arial"/>
          <w:i w:val="0"/>
          <w:color w:val="auto"/>
        </w:rPr>
        <w:t>票都</w:t>
      </w:r>
      <w:r>
        <w:rPr>
          <w:rFonts w:ascii="Arial" w:hAnsi="Arial" w:cs="Arial"/>
          <w:i w:val="0"/>
          <w:color w:val="auto"/>
        </w:rPr>
        <w:t>未检票的状态下，对</w:t>
      </w:r>
      <w:r w:rsidR="00DA00F4">
        <w:rPr>
          <w:rFonts w:ascii="Arial" w:hAnsi="Arial" w:cs="Arial" w:hint="eastAsia"/>
          <w:i w:val="0"/>
          <w:color w:val="auto"/>
        </w:rPr>
        <w:t>全部票</w:t>
      </w:r>
      <w:r>
        <w:rPr>
          <w:rFonts w:ascii="Arial" w:hAnsi="Arial" w:cs="Arial"/>
          <w:i w:val="0"/>
          <w:color w:val="auto"/>
        </w:rPr>
        <w:t>种进行退票，退票行为不做审核，即时完成。</w:t>
      </w:r>
    </w:p>
    <w:p w:rsidR="00E438D7" w:rsidRPr="00D23B3A" w:rsidRDefault="00E438D7" w:rsidP="0044687A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7</w:t>
      </w:r>
      <w:r>
        <w:rPr>
          <w:rFonts w:ascii="Arial" w:hAnsi="Arial" w:cs="Arial" w:hint="eastAsia"/>
          <w:i w:val="0"/>
          <w:color w:val="auto"/>
        </w:rPr>
        <w:t>、订单</w:t>
      </w:r>
      <w:r w:rsidR="00CF4BB3">
        <w:rPr>
          <w:rFonts w:ascii="Arial" w:hAnsi="Arial" w:cs="Arial"/>
          <w:i w:val="0"/>
          <w:color w:val="auto"/>
        </w:rPr>
        <w:t>的状态会根据票的状态进行更改，</w:t>
      </w:r>
      <w:r w:rsidR="00CF4BB3">
        <w:rPr>
          <w:rFonts w:ascii="Arial" w:hAnsi="Arial" w:cs="Arial" w:hint="eastAsia"/>
          <w:i w:val="0"/>
          <w:color w:val="auto"/>
        </w:rPr>
        <w:t>检</w:t>
      </w:r>
      <w:r>
        <w:rPr>
          <w:rFonts w:ascii="Arial" w:hAnsi="Arial" w:cs="Arial"/>
          <w:i w:val="0"/>
          <w:color w:val="auto"/>
        </w:rPr>
        <w:t>票状态为</w:t>
      </w:r>
      <w:r w:rsidR="00CF4BB3">
        <w:rPr>
          <w:rFonts w:ascii="Arial" w:hAnsi="Arial" w:cs="Arial" w:hint="eastAsia"/>
          <w:i w:val="0"/>
          <w:color w:val="auto"/>
        </w:rPr>
        <w:t>优先</w:t>
      </w:r>
      <w:r w:rsidR="004737CC">
        <w:rPr>
          <w:rFonts w:ascii="Arial" w:hAnsi="Arial" w:cs="Arial"/>
          <w:i w:val="0"/>
          <w:color w:val="auto"/>
        </w:rPr>
        <w:t>状态</w:t>
      </w:r>
    </w:p>
    <w:p w:rsidR="004C0DEB" w:rsidRDefault="006410DF" w:rsidP="004C0DEB">
      <w:pPr>
        <w:pStyle w:val="3"/>
      </w:pPr>
      <w:bookmarkStart w:id="191" w:name="_Toc442442384"/>
      <w:r w:rsidRPr="00945A4B">
        <w:t>特性</w:t>
      </w:r>
      <w:r w:rsidR="004C0DEB">
        <w:rPr>
          <w:rFonts w:hint="eastAsia"/>
        </w:rPr>
        <w:t>说明</w:t>
      </w:r>
      <w:bookmarkEnd w:id="191"/>
    </w:p>
    <w:p w:rsidR="006410DF" w:rsidRPr="004C0DEB" w:rsidRDefault="00D23B3A" w:rsidP="004C0DEB">
      <w:pPr>
        <w:pStyle w:val="4"/>
        <w:ind w:leftChars="135" w:left="283"/>
      </w:pPr>
      <w:bookmarkStart w:id="192" w:name="_Toc442442385"/>
      <w:r>
        <w:rPr>
          <w:rFonts w:hint="eastAsia"/>
        </w:rPr>
        <w:t>线上订单</w:t>
      </w:r>
      <w:r>
        <w:t>列表</w:t>
      </w:r>
      <w:bookmarkEnd w:id="192"/>
    </w:p>
    <w:p w:rsidR="006410DF" w:rsidRPr="0028283F" w:rsidRDefault="006410DF" w:rsidP="006410DF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D339EE" w:rsidRPr="004C0DEB" w:rsidRDefault="00D23B3A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用户点击我的订单，进入线上订单列表</w:t>
      </w:r>
    </w:p>
    <w:p w:rsidR="006410DF" w:rsidRPr="0028283F" w:rsidRDefault="006410DF" w:rsidP="006410DF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D339EE" w:rsidRDefault="00B7143D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B7143D" w:rsidRPr="00B7143D" w:rsidRDefault="00B7143D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用户必须有权限查看订单</w:t>
      </w:r>
    </w:p>
    <w:p w:rsidR="006410DF" w:rsidRDefault="006410DF" w:rsidP="006410DF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 w:rsidR="00B84346">
        <w:rPr>
          <w:rFonts w:ascii="Arial" w:hAnsi="Arial" w:cs="Arial" w:hint="eastAsia"/>
        </w:rPr>
        <w:t>/</w:t>
      </w:r>
      <w:r w:rsidR="00B84346"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D339EE" w:rsidRPr="00291857" w:rsidRDefault="00DA00F4" w:rsidP="0029185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8625" w:dyaOrig="3420">
          <v:shape id="_x0000_i1038" type="#_x0000_t75" style="width:431.25pt;height:171pt" o:ole="">
            <v:imagedata r:id="rId56" o:title=""/>
          </v:shape>
          <o:OLEObject Type="Embed" ProgID="Visio.Drawing.15" ShapeID="_x0000_i1038" DrawAspect="Content" ObjectID="_1519464866" r:id="rId57"/>
        </w:object>
      </w:r>
    </w:p>
    <w:p w:rsidR="004C0DEB" w:rsidRPr="009C47F8" w:rsidRDefault="006410DF" w:rsidP="009C47F8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6410DF" w:rsidRDefault="007A399C" w:rsidP="006410DF">
      <w:pPr>
        <w:spacing w:afterLines="50" w:after="156"/>
        <w:ind w:firstLineChars="205" w:firstLine="430"/>
        <w:rPr>
          <w:rFonts w:ascii="Arial" w:hAnsi="Arial" w:cs="Arial"/>
        </w:rPr>
      </w:pPr>
      <w:r>
        <w:rPr>
          <w:rFonts w:ascii="Arial" w:hAnsi="Arial" w:cs="Arial" w:hint="eastAsia"/>
        </w:rPr>
        <w:t>1</w:t>
      </w:r>
      <w:r>
        <w:rPr>
          <w:rFonts w:ascii="Arial" w:hAnsi="Arial" w:cs="Arial" w:hint="eastAsia"/>
        </w:rPr>
        <w:t>、</w:t>
      </w:r>
      <w:r w:rsidR="00DA00F4">
        <w:rPr>
          <w:rFonts w:ascii="Arial" w:hAnsi="Arial" w:cs="Arial"/>
        </w:rPr>
        <w:t>在</w:t>
      </w:r>
      <w:r>
        <w:rPr>
          <w:rFonts w:ascii="Arial" w:hAnsi="Arial" w:cs="Arial"/>
        </w:rPr>
        <w:t>订单中，未支付的订单会在已支付订单</w:t>
      </w:r>
      <w:r>
        <w:rPr>
          <w:rFonts w:ascii="Arial" w:hAnsi="Arial" w:cs="Arial" w:hint="eastAsia"/>
        </w:rPr>
        <w:t>上端</w:t>
      </w:r>
      <w:r>
        <w:rPr>
          <w:rFonts w:ascii="Arial" w:hAnsi="Arial" w:cs="Arial"/>
        </w:rPr>
        <w:t>显示，</w:t>
      </w:r>
      <w:r w:rsidR="00BE30CB">
        <w:rPr>
          <w:rFonts w:ascii="Arial" w:hAnsi="Arial" w:cs="Arial" w:hint="eastAsia"/>
        </w:rPr>
        <w:t>列表</w:t>
      </w:r>
      <w:r w:rsidR="00BE30CB">
        <w:rPr>
          <w:rFonts w:ascii="Arial" w:hAnsi="Arial" w:cs="Arial"/>
        </w:rPr>
        <w:t>的排序按照</w:t>
      </w:r>
      <w:r w:rsidR="00BE30CB">
        <w:rPr>
          <w:rFonts w:ascii="Arial" w:hAnsi="Arial" w:cs="Arial" w:hint="eastAsia"/>
        </w:rPr>
        <w:t>下单</w:t>
      </w:r>
      <w:r w:rsidR="00BE30CB">
        <w:rPr>
          <w:rFonts w:ascii="Arial" w:hAnsi="Arial" w:cs="Arial"/>
        </w:rPr>
        <w:t>时间</w:t>
      </w:r>
      <w:r w:rsidR="00BE30CB">
        <w:rPr>
          <w:rFonts w:ascii="Arial" w:hAnsi="Arial" w:cs="Arial" w:hint="eastAsia"/>
        </w:rPr>
        <w:t>排序，</w:t>
      </w:r>
      <w:r w:rsidR="00014D15">
        <w:rPr>
          <w:rFonts w:ascii="Arial" w:hAnsi="Arial" w:cs="Arial" w:hint="eastAsia"/>
        </w:rPr>
        <w:t>列表</w:t>
      </w:r>
      <w:r w:rsidR="00014D15">
        <w:rPr>
          <w:rFonts w:ascii="Arial" w:hAnsi="Arial" w:cs="Arial"/>
        </w:rPr>
        <w:t>采用分页展示，一页分页展示</w:t>
      </w:r>
      <w:r w:rsidR="00014D15">
        <w:rPr>
          <w:rFonts w:ascii="Arial" w:hAnsi="Arial" w:cs="Arial" w:hint="eastAsia"/>
        </w:rPr>
        <w:t>20</w:t>
      </w:r>
      <w:r w:rsidR="00014D15">
        <w:rPr>
          <w:rFonts w:ascii="Arial" w:hAnsi="Arial" w:cs="Arial" w:hint="eastAsia"/>
        </w:rPr>
        <w:t>条</w:t>
      </w:r>
      <w:r w:rsidR="00014D15">
        <w:rPr>
          <w:rFonts w:ascii="Arial" w:hAnsi="Arial" w:cs="Arial"/>
        </w:rPr>
        <w:t>数据，</w:t>
      </w:r>
      <w:r>
        <w:rPr>
          <w:rFonts w:ascii="Arial" w:hAnsi="Arial" w:cs="Arial"/>
        </w:rPr>
        <w:t>如下图：</w:t>
      </w:r>
    </w:p>
    <w:p w:rsidR="007A399C" w:rsidRDefault="00DA00F4" w:rsidP="007A399C">
      <w:pPr>
        <w:spacing w:afterLines="50" w:after="156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F0BA905" wp14:editId="4D5FD2F9">
            <wp:extent cx="5943600" cy="60674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99C" w:rsidRDefault="007A399C" w:rsidP="007A399C">
      <w:pPr>
        <w:spacing w:afterLines="50" w:after="156"/>
        <w:rPr>
          <w:rFonts w:ascii="Arial" w:hAnsi="Arial" w:cs="Arial"/>
        </w:rPr>
      </w:pPr>
    </w:p>
    <w:p w:rsidR="006D025C" w:rsidRDefault="006D025C" w:rsidP="006D025C">
      <w:pPr>
        <w:spacing w:afterLines="50" w:after="156"/>
        <w:ind w:firstLineChars="200" w:firstLine="420"/>
        <w:rPr>
          <w:rFonts w:ascii="Arial" w:hAnsi="Arial" w:cs="Arial"/>
        </w:rPr>
      </w:pPr>
      <w:r>
        <w:rPr>
          <w:rFonts w:ascii="Arial" w:hAnsi="Arial" w:cs="Arial" w:hint="eastAsia"/>
        </w:rPr>
        <w:t>2</w:t>
      </w:r>
      <w:r w:rsidR="009C47F8">
        <w:rPr>
          <w:rFonts w:ascii="Arial" w:hAnsi="Arial" w:cs="Arial" w:hint="eastAsia"/>
        </w:rPr>
        <w:t>、</w:t>
      </w:r>
      <w:r>
        <w:rPr>
          <w:rFonts w:ascii="Arial" w:hAnsi="Arial" w:cs="Arial"/>
        </w:rPr>
        <w:t>搜索项：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6D025C" w:rsidTr="006D025C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6D025C" w:rsidRPr="003B6E15" w:rsidRDefault="006D025C" w:rsidP="006D02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搜索</w:t>
            </w: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6D025C" w:rsidRPr="003B6E15" w:rsidRDefault="006D025C" w:rsidP="006D02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6D025C" w:rsidTr="006D025C">
        <w:tc>
          <w:tcPr>
            <w:tcW w:w="1838" w:type="dxa"/>
          </w:tcPr>
          <w:p w:rsidR="006D025C" w:rsidRPr="003B6E15" w:rsidRDefault="006D025C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导游姓名</w:t>
            </w:r>
          </w:p>
        </w:tc>
        <w:tc>
          <w:tcPr>
            <w:tcW w:w="7512" w:type="dxa"/>
          </w:tcPr>
          <w:p w:rsidR="006D025C" w:rsidRPr="003B6E15" w:rsidRDefault="006D025C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、拼音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、简拼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汉字都可检索</w:t>
            </w:r>
          </w:p>
        </w:tc>
      </w:tr>
      <w:tr w:rsidR="006D025C" w:rsidTr="006D025C">
        <w:tc>
          <w:tcPr>
            <w:tcW w:w="1838" w:type="dxa"/>
          </w:tcPr>
          <w:p w:rsidR="006D025C" w:rsidRPr="003B6E15" w:rsidRDefault="006D025C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支付人</w:t>
            </w:r>
          </w:p>
        </w:tc>
        <w:tc>
          <w:tcPr>
            <w:tcW w:w="7512" w:type="dxa"/>
          </w:tcPr>
          <w:p w:rsidR="006D025C" w:rsidRPr="003B6E15" w:rsidRDefault="006D025C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、拼音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、简拼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汉字都可检索</w:t>
            </w:r>
          </w:p>
        </w:tc>
      </w:tr>
      <w:tr w:rsidR="006D025C" w:rsidTr="006D025C">
        <w:tc>
          <w:tcPr>
            <w:tcW w:w="1838" w:type="dxa"/>
          </w:tcPr>
          <w:p w:rsidR="006D025C" w:rsidRPr="003B6E15" w:rsidRDefault="006D025C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景区名称</w:t>
            </w:r>
          </w:p>
        </w:tc>
        <w:tc>
          <w:tcPr>
            <w:tcW w:w="7512" w:type="dxa"/>
          </w:tcPr>
          <w:p w:rsidR="006D025C" w:rsidRPr="003B6E15" w:rsidRDefault="006D025C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、拼音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、简拼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汉字都可检索</w:t>
            </w:r>
          </w:p>
        </w:tc>
      </w:tr>
      <w:tr w:rsidR="006D025C" w:rsidTr="006D025C">
        <w:tc>
          <w:tcPr>
            <w:tcW w:w="1838" w:type="dxa"/>
          </w:tcPr>
          <w:p w:rsidR="006D025C" w:rsidRPr="003B6E15" w:rsidRDefault="006D025C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时间段</w:t>
            </w:r>
          </w:p>
        </w:tc>
        <w:tc>
          <w:tcPr>
            <w:tcW w:w="7512" w:type="dxa"/>
          </w:tcPr>
          <w:p w:rsidR="006D025C" w:rsidRPr="003B6E15" w:rsidRDefault="006D025C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、点击弹出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日历选择时间段</w:t>
            </w:r>
          </w:p>
        </w:tc>
      </w:tr>
      <w:tr w:rsidR="006D025C" w:rsidTr="006D025C">
        <w:tc>
          <w:tcPr>
            <w:tcW w:w="1838" w:type="dxa"/>
          </w:tcPr>
          <w:p w:rsidR="006D025C" w:rsidRPr="003B6E15" w:rsidRDefault="006D025C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订单状态</w:t>
            </w:r>
          </w:p>
        </w:tc>
        <w:tc>
          <w:tcPr>
            <w:tcW w:w="7512" w:type="dxa"/>
          </w:tcPr>
          <w:p w:rsidR="006D025C" w:rsidRPr="003B6E15" w:rsidRDefault="006D025C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 w:rsidR="00633F3D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、下拉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选择需要检索的状态</w:t>
            </w:r>
          </w:p>
        </w:tc>
      </w:tr>
      <w:tr w:rsidR="00D033C7" w:rsidTr="006D025C">
        <w:tc>
          <w:tcPr>
            <w:tcW w:w="1838" w:type="dxa"/>
          </w:tcPr>
          <w:p w:rsidR="00D033C7" w:rsidRDefault="00D033C7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号</w:t>
            </w:r>
          </w:p>
        </w:tc>
        <w:tc>
          <w:tcPr>
            <w:tcW w:w="7512" w:type="dxa"/>
          </w:tcPr>
          <w:p w:rsidR="00D033C7" w:rsidRDefault="00D033C7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E67A7B">
              <w:rPr>
                <w:rFonts w:ascii="Arial" w:hAnsi="Arial" w:cs="Arial"/>
                <w:color w:val="000000" w:themeColor="text1"/>
                <w:sz w:val="18"/>
                <w:szCs w:val="18"/>
              </w:rPr>
              <w:t>订单号</w:t>
            </w:r>
            <w:r w:rsidR="00E67A7B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 w:rsidR="00E67A7B">
              <w:rPr>
                <w:rFonts w:ascii="Arial" w:hAnsi="Arial" w:cs="Arial"/>
                <w:color w:val="000000" w:themeColor="text1"/>
                <w:sz w:val="18"/>
                <w:szCs w:val="18"/>
              </w:rPr>
              <w:t>模糊检索</w:t>
            </w:r>
          </w:p>
        </w:tc>
      </w:tr>
    </w:tbl>
    <w:p w:rsidR="006D025C" w:rsidRPr="006D025C" w:rsidRDefault="00FD34C7" w:rsidP="006D025C">
      <w:pPr>
        <w:spacing w:afterLines="50" w:after="156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    3</w:t>
      </w:r>
      <w:r>
        <w:rPr>
          <w:rFonts w:ascii="Arial" w:hAnsi="Arial" w:cs="Arial" w:hint="eastAsia"/>
        </w:rPr>
        <w:t>、</w:t>
      </w:r>
      <w:r>
        <w:rPr>
          <w:rFonts w:ascii="Arial" w:hAnsi="Arial" w:cs="Arial"/>
        </w:rPr>
        <w:t>点击订单详情，进入对应订单的详情页面</w:t>
      </w:r>
      <w:r>
        <w:rPr>
          <w:rFonts w:ascii="Arial" w:hAnsi="Arial" w:cs="Arial" w:hint="eastAsia"/>
        </w:rPr>
        <w:t>；</w:t>
      </w:r>
      <w:r>
        <w:rPr>
          <w:rFonts w:ascii="Arial" w:hAnsi="Arial" w:cs="Arial"/>
        </w:rPr>
        <w:t>如果是未支付订单，点击</w:t>
      </w:r>
      <w:r>
        <w:rPr>
          <w:rFonts w:ascii="Arial" w:hAnsi="Arial" w:cs="Arial" w:hint="eastAsia"/>
        </w:rPr>
        <w:t>支付</w:t>
      </w:r>
      <w:r>
        <w:rPr>
          <w:rFonts w:ascii="Arial" w:hAnsi="Arial" w:cs="Arial"/>
        </w:rPr>
        <w:t>，系统跳入选择支付方式页面</w:t>
      </w:r>
    </w:p>
    <w:p w:rsidR="006410DF" w:rsidRPr="004C0DEB" w:rsidRDefault="00FD34C7" w:rsidP="004C0DEB">
      <w:pPr>
        <w:pStyle w:val="4"/>
        <w:ind w:leftChars="135" w:left="283"/>
      </w:pPr>
      <w:bookmarkStart w:id="193" w:name="_Toc442442386"/>
      <w:r>
        <w:rPr>
          <w:rFonts w:hint="eastAsia"/>
        </w:rPr>
        <w:t>线上订单详情</w:t>
      </w:r>
      <w:bookmarkEnd w:id="193"/>
    </w:p>
    <w:p w:rsidR="006410DF" w:rsidRPr="0028283F" w:rsidRDefault="006410DF" w:rsidP="006410DF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D339EE" w:rsidRPr="004C0DEB" w:rsidRDefault="00B06F25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用户在线上订单列表中点击查看详情，进入到对应订单的详情页</w:t>
      </w:r>
    </w:p>
    <w:p w:rsidR="006410DF" w:rsidRDefault="006410DF" w:rsidP="006410DF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D339EE" w:rsidRDefault="00B06F25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</w:t>
      </w:r>
      <w:r>
        <w:rPr>
          <w:rFonts w:ascii="Arial" w:hAnsi="Arial" w:cs="Arial" w:hint="eastAsia"/>
          <w:i w:val="0"/>
          <w:color w:val="auto"/>
        </w:rPr>
        <w:t>登录</w:t>
      </w:r>
      <w:r>
        <w:rPr>
          <w:rFonts w:ascii="Arial" w:hAnsi="Arial" w:cs="Arial"/>
          <w:i w:val="0"/>
          <w:color w:val="auto"/>
        </w:rPr>
        <w:t>状态</w:t>
      </w:r>
    </w:p>
    <w:p w:rsidR="00B06F25" w:rsidRDefault="00B06F25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</w:t>
      </w:r>
      <w:r>
        <w:rPr>
          <w:rFonts w:ascii="Arial" w:hAnsi="Arial" w:cs="Arial" w:hint="eastAsia"/>
          <w:i w:val="0"/>
          <w:color w:val="auto"/>
        </w:rPr>
        <w:t>查看</w:t>
      </w:r>
      <w:r>
        <w:rPr>
          <w:rFonts w:ascii="Arial" w:hAnsi="Arial" w:cs="Arial"/>
          <w:i w:val="0"/>
          <w:color w:val="auto"/>
        </w:rPr>
        <w:t>订单</w:t>
      </w:r>
    </w:p>
    <w:p w:rsidR="00B06F25" w:rsidRDefault="00B06F25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、查看</w:t>
      </w:r>
      <w:r>
        <w:rPr>
          <w:rFonts w:ascii="Arial" w:hAnsi="Arial" w:cs="Arial"/>
          <w:i w:val="0"/>
          <w:color w:val="auto"/>
        </w:rPr>
        <w:t>未支付订单，如果需要对未支付订单进行支付，需要有</w:t>
      </w:r>
      <w:r>
        <w:rPr>
          <w:rFonts w:ascii="Arial" w:hAnsi="Arial" w:cs="Arial" w:hint="eastAsia"/>
          <w:i w:val="0"/>
          <w:color w:val="auto"/>
        </w:rPr>
        <w:t>采购</w:t>
      </w:r>
      <w:r>
        <w:rPr>
          <w:rFonts w:ascii="Arial" w:hAnsi="Arial" w:cs="Arial"/>
          <w:i w:val="0"/>
          <w:color w:val="auto"/>
        </w:rPr>
        <w:t>权限</w:t>
      </w:r>
    </w:p>
    <w:p w:rsidR="00BE7A24" w:rsidRPr="00B06F25" w:rsidRDefault="00BE7A24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4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用户如果需要修改订单，需要有订单修改权限</w:t>
      </w:r>
    </w:p>
    <w:p w:rsidR="006410DF" w:rsidRDefault="006410DF" w:rsidP="006410DF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 w:rsidR="00B84346">
        <w:rPr>
          <w:rFonts w:ascii="Arial" w:hAnsi="Arial" w:cs="Arial" w:hint="eastAsia"/>
        </w:rPr>
        <w:t>/</w:t>
      </w:r>
      <w:r w:rsidR="00B84346"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D339EE" w:rsidRPr="00B06F25" w:rsidRDefault="00DA00F4" w:rsidP="002C241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8625" w:dyaOrig="3420">
          <v:shape id="_x0000_i1039" type="#_x0000_t75" style="width:431.25pt;height:171pt" o:ole="">
            <v:imagedata r:id="rId59" o:title=""/>
          </v:shape>
          <o:OLEObject Type="Embed" ProgID="Visio.Drawing.15" ShapeID="_x0000_i1039" DrawAspect="Content" ObjectID="_1519464867" r:id="rId60"/>
        </w:object>
      </w:r>
    </w:p>
    <w:p w:rsidR="006410DF" w:rsidRDefault="006410DF" w:rsidP="006410DF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D339EE" w:rsidRDefault="002C2412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、订单</w:t>
      </w:r>
      <w:r>
        <w:rPr>
          <w:rFonts w:ascii="Arial" w:hAnsi="Arial" w:cs="Arial"/>
          <w:i w:val="0"/>
          <w:color w:val="auto"/>
        </w:rPr>
        <w:t>详情包含</w:t>
      </w:r>
      <w:r>
        <w:rPr>
          <w:rFonts w:ascii="Arial" w:hAnsi="Arial" w:cs="Arial" w:hint="eastAsia"/>
          <w:i w:val="0"/>
          <w:color w:val="auto"/>
        </w:rPr>
        <w:t>基本</w:t>
      </w:r>
      <w:r>
        <w:rPr>
          <w:rFonts w:ascii="Arial" w:hAnsi="Arial" w:cs="Arial"/>
          <w:i w:val="0"/>
          <w:color w:val="auto"/>
        </w:rPr>
        <w:t>详情、票务详情</w:t>
      </w:r>
    </w:p>
    <w:p w:rsidR="002C2412" w:rsidRDefault="002C2412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 w:rsidR="00DA00F4">
        <w:rPr>
          <w:rFonts w:ascii="Arial" w:hAnsi="Arial" w:cs="Arial" w:hint="eastAsia"/>
          <w:i w:val="0"/>
          <w:color w:val="auto"/>
        </w:rPr>
        <w:t>、订单</w:t>
      </w:r>
      <w:r>
        <w:rPr>
          <w:rFonts w:ascii="Arial" w:hAnsi="Arial" w:cs="Arial"/>
          <w:i w:val="0"/>
          <w:color w:val="auto"/>
        </w:rPr>
        <w:t>的基本详情包含一下几个字段：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4252"/>
      </w:tblGrid>
      <w:tr w:rsidR="009C47F8" w:rsidTr="00DB01AA">
        <w:trPr>
          <w:trHeight w:val="329"/>
        </w:trPr>
        <w:tc>
          <w:tcPr>
            <w:tcW w:w="1413" w:type="dxa"/>
            <w:shd w:val="clear" w:color="auto" w:fill="BFBFBF" w:themeFill="background1" w:themeFillShade="BF"/>
            <w:vAlign w:val="center"/>
          </w:tcPr>
          <w:p w:rsidR="009C47F8" w:rsidRPr="003B6E15" w:rsidRDefault="009C47F8" w:rsidP="009C47F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3685" w:type="dxa"/>
            <w:shd w:val="clear" w:color="auto" w:fill="BFBFBF" w:themeFill="background1" w:themeFillShade="BF"/>
            <w:vAlign w:val="center"/>
          </w:tcPr>
          <w:p w:rsidR="009C47F8" w:rsidRPr="003B6E15" w:rsidRDefault="009C47F8" w:rsidP="009C47F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  <w:tc>
          <w:tcPr>
            <w:tcW w:w="4252" w:type="dxa"/>
            <w:shd w:val="clear" w:color="auto" w:fill="BFBFBF" w:themeFill="background1" w:themeFillShade="BF"/>
          </w:tcPr>
          <w:p w:rsidR="009C47F8" w:rsidRPr="003B6E15" w:rsidRDefault="009C47F8" w:rsidP="009C47F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对应状态</w:t>
            </w:r>
          </w:p>
        </w:tc>
      </w:tr>
      <w:tr w:rsidR="009C47F8" w:rsidTr="00DB01AA">
        <w:tc>
          <w:tcPr>
            <w:tcW w:w="1413" w:type="dxa"/>
          </w:tcPr>
          <w:p w:rsidR="009C47F8" w:rsidRPr="003B6E15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景区名称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252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全状态</w:t>
            </w:r>
          </w:p>
        </w:tc>
      </w:tr>
      <w:tr w:rsidR="009C47F8" w:rsidTr="00DB01AA">
        <w:tc>
          <w:tcPr>
            <w:tcW w:w="1413" w:type="dxa"/>
          </w:tcPr>
          <w:p w:rsidR="009C47F8" w:rsidRPr="003B6E15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订单号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系统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自动生成</w:t>
            </w:r>
          </w:p>
        </w:tc>
        <w:tc>
          <w:tcPr>
            <w:tcW w:w="4252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全状态</w:t>
            </w:r>
          </w:p>
        </w:tc>
      </w:tr>
      <w:tr w:rsidR="009C47F8" w:rsidTr="00DB01AA">
        <w:tc>
          <w:tcPr>
            <w:tcW w:w="1413" w:type="dxa"/>
          </w:tcPr>
          <w:p w:rsidR="009C47F8" w:rsidRPr="003B6E15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下单时间</w:t>
            </w:r>
          </w:p>
        </w:tc>
        <w:tc>
          <w:tcPr>
            <w:tcW w:w="3685" w:type="dxa"/>
          </w:tcPr>
          <w:p w:rsidR="009C47F8" w:rsidRDefault="00194FFE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生成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订单的时间</w:t>
            </w:r>
          </w:p>
        </w:tc>
        <w:tc>
          <w:tcPr>
            <w:tcW w:w="4252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全状态</w:t>
            </w:r>
          </w:p>
        </w:tc>
      </w:tr>
      <w:tr w:rsidR="009C47F8" w:rsidTr="00DB01AA">
        <w:tc>
          <w:tcPr>
            <w:tcW w:w="1413" w:type="dxa"/>
          </w:tcPr>
          <w:p w:rsidR="009C47F8" w:rsidRPr="003B6E15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下单人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操作员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帐号</w:t>
            </w:r>
          </w:p>
        </w:tc>
        <w:tc>
          <w:tcPr>
            <w:tcW w:w="4252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全状态</w:t>
            </w:r>
          </w:p>
        </w:tc>
      </w:tr>
      <w:tr w:rsidR="009C47F8" w:rsidTr="00DB01AA">
        <w:tc>
          <w:tcPr>
            <w:tcW w:w="1413" w:type="dxa"/>
          </w:tcPr>
          <w:p w:rsidR="009C47F8" w:rsidRPr="003B6E15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支付时间</w:t>
            </w:r>
          </w:p>
        </w:tc>
        <w:tc>
          <w:tcPr>
            <w:tcW w:w="3685" w:type="dxa"/>
          </w:tcPr>
          <w:p w:rsidR="009C47F8" w:rsidRDefault="00194FFE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完成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支付的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时间</w:t>
            </w:r>
          </w:p>
        </w:tc>
        <w:tc>
          <w:tcPr>
            <w:tcW w:w="4252" w:type="dxa"/>
          </w:tcPr>
          <w:p w:rsidR="009C47F8" w:rsidRDefault="00633F3D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已支付、</w:t>
            </w:r>
            <w:r w:rsidR="009C47F8">
              <w:rPr>
                <w:rFonts w:ascii="Arial" w:hAnsi="Arial" w:cs="Arial"/>
                <w:color w:val="000000" w:themeColor="text1"/>
                <w:sz w:val="18"/>
                <w:szCs w:val="18"/>
              </w:rPr>
              <w:t>已检票、已过期</w:t>
            </w:r>
            <w:r w:rsidR="00E438D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E438D7">
              <w:rPr>
                <w:rFonts w:ascii="Arial" w:hAnsi="Arial" w:cs="Arial"/>
                <w:color w:val="000000" w:themeColor="text1"/>
                <w:sz w:val="18"/>
                <w:szCs w:val="18"/>
              </w:rPr>
              <w:t>已退款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支付方式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支付宝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、金币、积分、微信</w:t>
            </w:r>
          </w:p>
        </w:tc>
        <w:tc>
          <w:tcPr>
            <w:tcW w:w="4252" w:type="dxa"/>
          </w:tcPr>
          <w:p w:rsidR="009C47F8" w:rsidRDefault="00633F3D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已支付、</w:t>
            </w:r>
            <w:r w:rsidR="009C47F8">
              <w:rPr>
                <w:rFonts w:ascii="Arial" w:hAnsi="Arial" w:cs="Arial"/>
                <w:color w:val="000000" w:themeColor="text1"/>
                <w:sz w:val="18"/>
                <w:szCs w:val="18"/>
              </w:rPr>
              <w:t>已检票、已过期</w:t>
            </w:r>
            <w:r w:rsidR="00E438D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E438D7">
              <w:rPr>
                <w:rFonts w:ascii="Arial" w:hAnsi="Arial" w:cs="Arial"/>
                <w:color w:val="000000" w:themeColor="text1"/>
                <w:sz w:val="18"/>
                <w:szCs w:val="18"/>
              </w:rPr>
              <w:t>已退款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支付方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支付人</w:t>
            </w:r>
          </w:p>
        </w:tc>
        <w:tc>
          <w:tcPr>
            <w:tcW w:w="4252" w:type="dxa"/>
          </w:tcPr>
          <w:p w:rsidR="009C47F8" w:rsidRDefault="00633F3D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已支付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</w:t>
            </w:r>
            <w:r w:rsidR="009C47F8">
              <w:rPr>
                <w:rFonts w:ascii="Arial" w:hAnsi="Arial" w:cs="Arial"/>
                <w:color w:val="000000" w:themeColor="text1"/>
                <w:sz w:val="18"/>
                <w:szCs w:val="18"/>
              </w:rPr>
              <w:t>已检票、已过期</w:t>
            </w:r>
            <w:r w:rsidR="003616B0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3616B0">
              <w:rPr>
                <w:rFonts w:ascii="Arial" w:hAnsi="Arial" w:cs="Arial"/>
                <w:color w:val="000000" w:themeColor="text1"/>
                <w:sz w:val="18"/>
                <w:szCs w:val="18"/>
              </w:rPr>
              <w:t>已退款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读取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下单时设置</w:t>
            </w:r>
          </w:p>
        </w:tc>
        <w:tc>
          <w:tcPr>
            <w:tcW w:w="4252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全状态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读取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下单时设置</w:t>
            </w:r>
          </w:p>
        </w:tc>
        <w:tc>
          <w:tcPr>
            <w:tcW w:w="4252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全状态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团号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读取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下单时设置</w:t>
            </w:r>
          </w:p>
        </w:tc>
        <w:tc>
          <w:tcPr>
            <w:tcW w:w="4252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全状态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退款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规则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来自于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景区或大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平台</w:t>
            </w:r>
          </w:p>
        </w:tc>
        <w:tc>
          <w:tcPr>
            <w:tcW w:w="4252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全状态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检票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已检票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游客中，最后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一名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检票游客的检票时间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或者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是有效期的截止时间</w:t>
            </w:r>
          </w:p>
        </w:tc>
        <w:tc>
          <w:tcPr>
            <w:tcW w:w="4252" w:type="dxa"/>
          </w:tcPr>
          <w:p w:rsidR="009C47F8" w:rsidRDefault="00633F3D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已支付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</w:t>
            </w:r>
            <w:r w:rsidR="009C47F8">
              <w:rPr>
                <w:rFonts w:ascii="Arial" w:hAnsi="Arial" w:cs="Arial"/>
                <w:color w:val="000000" w:themeColor="text1"/>
                <w:sz w:val="18"/>
                <w:szCs w:val="18"/>
              </w:rPr>
              <w:t>已检票、已过期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金币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完成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结算的票（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过期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或检票）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获得的返利</w:t>
            </w:r>
          </w:p>
        </w:tc>
        <w:tc>
          <w:tcPr>
            <w:tcW w:w="4252" w:type="dxa"/>
          </w:tcPr>
          <w:p w:rsidR="009C47F8" w:rsidRDefault="00633F3D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已支付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</w:t>
            </w:r>
            <w:r w:rsidR="00DB01AA">
              <w:rPr>
                <w:rFonts w:ascii="Arial" w:hAnsi="Arial" w:cs="Arial"/>
                <w:color w:val="000000" w:themeColor="text1"/>
                <w:sz w:val="18"/>
                <w:szCs w:val="18"/>
              </w:rPr>
              <w:t>已检票、已过期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积分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完成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结算的票（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过期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或检票）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获得的返利</w:t>
            </w:r>
          </w:p>
        </w:tc>
        <w:tc>
          <w:tcPr>
            <w:tcW w:w="4252" w:type="dxa"/>
          </w:tcPr>
          <w:p w:rsidR="009C47F8" w:rsidRDefault="00633F3D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已支付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</w:t>
            </w:r>
            <w:r w:rsidR="00DB01AA">
              <w:rPr>
                <w:rFonts w:ascii="Arial" w:hAnsi="Arial" w:cs="Arial"/>
                <w:color w:val="000000" w:themeColor="text1"/>
                <w:sz w:val="18"/>
                <w:szCs w:val="18"/>
              </w:rPr>
              <w:t>已检票、已过期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加点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返利金币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完成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结算的票（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过期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或检票）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获得的返利</w:t>
            </w:r>
          </w:p>
        </w:tc>
        <w:tc>
          <w:tcPr>
            <w:tcW w:w="4252" w:type="dxa"/>
          </w:tcPr>
          <w:p w:rsidR="009C47F8" w:rsidRDefault="00633F3D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已支付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</w:t>
            </w:r>
            <w:r w:rsidR="00DB01AA">
              <w:rPr>
                <w:rFonts w:ascii="Arial" w:hAnsi="Arial" w:cs="Arial"/>
                <w:color w:val="000000" w:themeColor="text1"/>
                <w:sz w:val="18"/>
                <w:szCs w:val="18"/>
              </w:rPr>
              <w:t>已检票、已过期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加点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返利积分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完成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结算的票（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过期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或检票）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获得的返利</w:t>
            </w:r>
          </w:p>
        </w:tc>
        <w:tc>
          <w:tcPr>
            <w:tcW w:w="4252" w:type="dxa"/>
          </w:tcPr>
          <w:p w:rsidR="009C47F8" w:rsidRDefault="00633F3D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已支付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</w:t>
            </w:r>
            <w:r w:rsidR="00DB01AA">
              <w:rPr>
                <w:rFonts w:ascii="Arial" w:hAnsi="Arial" w:cs="Arial"/>
                <w:color w:val="000000" w:themeColor="text1"/>
                <w:sz w:val="18"/>
                <w:szCs w:val="18"/>
              </w:rPr>
              <w:t>已检票、已过期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未检票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金额</w:t>
            </w:r>
          </w:p>
        </w:tc>
        <w:tc>
          <w:tcPr>
            <w:tcW w:w="3685" w:type="dxa"/>
          </w:tcPr>
          <w:p w:rsidR="009C47F8" w:rsidRDefault="00DB01AA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该订单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剩余未检的票的总金额</w:t>
            </w:r>
          </w:p>
        </w:tc>
        <w:tc>
          <w:tcPr>
            <w:tcW w:w="4252" w:type="dxa"/>
          </w:tcPr>
          <w:p w:rsidR="009C47F8" w:rsidRPr="00DB01AA" w:rsidRDefault="00633F3D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已支付</w:t>
            </w:r>
            <w:r w:rsidR="00DB01A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DB01AA">
              <w:rPr>
                <w:rFonts w:ascii="Arial" w:hAnsi="Arial" w:cs="Arial"/>
                <w:color w:val="000000" w:themeColor="text1"/>
                <w:sz w:val="18"/>
                <w:szCs w:val="18"/>
              </w:rPr>
              <w:t>已检票、已过期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已检票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金额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包含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已检票和已过期的票</w:t>
            </w:r>
          </w:p>
        </w:tc>
        <w:tc>
          <w:tcPr>
            <w:tcW w:w="4252" w:type="dxa"/>
          </w:tcPr>
          <w:p w:rsidR="009C47F8" w:rsidRDefault="00633F3D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已支付</w:t>
            </w:r>
            <w:r w:rsidR="00DB01AA">
              <w:rPr>
                <w:rFonts w:ascii="Arial" w:hAnsi="Arial" w:cs="Arial"/>
                <w:color w:val="000000" w:themeColor="text1"/>
                <w:sz w:val="18"/>
                <w:szCs w:val="18"/>
              </w:rPr>
              <w:t>、已检票、已过期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已退款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金额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252" w:type="dxa"/>
          </w:tcPr>
          <w:p w:rsidR="009C47F8" w:rsidRDefault="003616B0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已支付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、已检票、已过期、已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退款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总金额</w:t>
            </w:r>
          </w:p>
        </w:tc>
        <w:tc>
          <w:tcPr>
            <w:tcW w:w="3685" w:type="dxa"/>
          </w:tcPr>
          <w:p w:rsidR="009C47F8" w:rsidRDefault="00194FFE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该订单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的总计</w:t>
            </w:r>
          </w:p>
        </w:tc>
        <w:tc>
          <w:tcPr>
            <w:tcW w:w="4252" w:type="dxa"/>
          </w:tcPr>
          <w:p w:rsidR="009C47F8" w:rsidRDefault="00DB01AA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全状态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订单状态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未支付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</w:t>
            </w:r>
            <w:r w:rsidR="00E438D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已取消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未检票、部分检票、已检票、已过期</w:t>
            </w:r>
            <w:r w:rsidR="00E438D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E438D7">
              <w:rPr>
                <w:rFonts w:ascii="Arial" w:hAnsi="Arial" w:cs="Arial"/>
                <w:color w:val="000000" w:themeColor="text1"/>
                <w:sz w:val="18"/>
                <w:szCs w:val="18"/>
              </w:rPr>
              <w:t>已退款</w:t>
            </w:r>
          </w:p>
        </w:tc>
        <w:tc>
          <w:tcPr>
            <w:tcW w:w="4252" w:type="dxa"/>
          </w:tcPr>
          <w:p w:rsidR="009C47F8" w:rsidRDefault="00DB01AA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全状态</w:t>
            </w:r>
          </w:p>
        </w:tc>
      </w:tr>
    </w:tbl>
    <w:p w:rsidR="00833B8B" w:rsidRDefault="00833B8B" w:rsidP="00DA00F4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:rsidR="00833B8B" w:rsidRDefault="00833B8B" w:rsidP="00833B8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 xml:space="preserve"> </w:t>
      </w:r>
      <w:r w:rsidR="00DA00F4">
        <w:rPr>
          <w:rFonts w:ascii="Arial" w:hAnsi="Arial" w:cs="Arial"/>
          <w:i w:val="0"/>
          <w:color w:val="auto"/>
        </w:rPr>
        <w:t xml:space="preserve">   3</w:t>
      </w:r>
      <w:r w:rsidR="00DA00F4"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票务</w:t>
      </w:r>
      <w:r>
        <w:rPr>
          <w:rFonts w:ascii="Arial" w:hAnsi="Arial" w:cs="Arial" w:hint="eastAsia"/>
          <w:i w:val="0"/>
          <w:color w:val="auto"/>
        </w:rPr>
        <w:t>详情包含</w:t>
      </w:r>
      <w:r>
        <w:rPr>
          <w:rFonts w:ascii="Arial" w:hAnsi="Arial" w:cs="Arial"/>
          <w:i w:val="0"/>
          <w:color w:val="auto"/>
        </w:rPr>
        <w:t>字段：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833B8B" w:rsidTr="009C47F8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833B8B" w:rsidRPr="003B6E15" w:rsidRDefault="00833B8B" w:rsidP="009C47F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833B8B" w:rsidRPr="003B6E15" w:rsidRDefault="00833B8B" w:rsidP="009C47F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833B8B" w:rsidTr="009C47F8">
        <w:tc>
          <w:tcPr>
            <w:tcW w:w="1838" w:type="dxa"/>
          </w:tcPr>
          <w:p w:rsidR="00833B8B" w:rsidRPr="003B6E15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票名</w:t>
            </w:r>
          </w:p>
        </w:tc>
        <w:tc>
          <w:tcPr>
            <w:tcW w:w="7512" w:type="dxa"/>
          </w:tcPr>
          <w:p w:rsidR="00833B8B" w:rsidRDefault="0012709F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包含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票型信息（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成人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、优惠、学生等）</w:t>
            </w:r>
          </w:p>
        </w:tc>
      </w:tr>
      <w:tr w:rsidR="00833B8B" w:rsidTr="009C47F8">
        <w:tc>
          <w:tcPr>
            <w:tcW w:w="1838" w:type="dxa"/>
          </w:tcPr>
          <w:p w:rsidR="00833B8B" w:rsidRPr="003B6E15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游玩日期</w:t>
            </w:r>
          </w:p>
        </w:tc>
        <w:tc>
          <w:tcPr>
            <w:tcW w:w="7512" w:type="dxa"/>
          </w:tcPr>
          <w:p w:rsidR="00833B8B" w:rsidRDefault="0012709F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不可修改</w:t>
            </w:r>
          </w:p>
        </w:tc>
      </w:tr>
      <w:tr w:rsidR="00833B8B" w:rsidTr="009C47F8">
        <w:tc>
          <w:tcPr>
            <w:tcW w:w="1838" w:type="dxa"/>
          </w:tcPr>
          <w:p w:rsidR="00833B8B" w:rsidRPr="003B6E15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演艺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演出日期</w:t>
            </w:r>
          </w:p>
        </w:tc>
        <w:tc>
          <w:tcPr>
            <w:tcW w:w="7512" w:type="dxa"/>
          </w:tcPr>
          <w:p w:rsidR="00833B8B" w:rsidRDefault="00C45022" w:rsidP="0012709F">
            <w:pPr>
              <w:rPr>
                <w:ins w:id="194" w:author="Zhao Kai" w:date="2016-03-10T22:2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95" w:author="Zhao Kai" w:date="2016-03-10T22:26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1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、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如果是单演艺，则</w:t>
              </w:r>
            </w:ins>
            <w:r w:rsidR="0012709F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不可修改</w:t>
            </w:r>
          </w:p>
          <w:p w:rsidR="00C45022" w:rsidRPr="00C45022" w:rsidRDefault="00C45022" w:rsidP="0012709F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96" w:author="Zhao Kai" w:date="2016-03-10T22:26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2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、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如果为组合票，则演艺场次在景区票</w:t>
              </w:r>
            </w:ins>
            <w:ins w:id="197" w:author="Zhao Kai" w:date="2016-03-10T22:28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的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可检票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时长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内可选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座</w:t>
              </w:r>
            </w:ins>
            <w:ins w:id="198" w:author="Zhao Kai" w:date="2016-03-10T22:29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，观看日期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必须在可检时长内</w:t>
              </w:r>
            </w:ins>
            <w:ins w:id="199" w:author="Zhao Kai" w:date="2016-03-10T22:30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，并且只能为唯一，不可更换场次</w:t>
              </w:r>
            </w:ins>
          </w:p>
        </w:tc>
      </w:tr>
      <w:tr w:rsidR="00833B8B" w:rsidTr="009C47F8">
        <w:tc>
          <w:tcPr>
            <w:tcW w:w="1838" w:type="dxa"/>
          </w:tcPr>
          <w:p w:rsidR="00833B8B" w:rsidRPr="003B6E15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演出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场次</w:t>
            </w:r>
          </w:p>
        </w:tc>
        <w:tc>
          <w:tcPr>
            <w:tcW w:w="7512" w:type="dxa"/>
          </w:tcPr>
          <w:p w:rsidR="00833B8B" w:rsidRDefault="0012709F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不可修改</w:t>
            </w:r>
          </w:p>
        </w:tc>
      </w:tr>
      <w:tr w:rsidR="00833B8B" w:rsidTr="009C47F8">
        <w:tc>
          <w:tcPr>
            <w:tcW w:w="1838" w:type="dxa"/>
          </w:tcPr>
          <w:p w:rsidR="00833B8B" w:rsidRPr="003B6E15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座位</w:t>
            </w:r>
          </w:p>
        </w:tc>
        <w:tc>
          <w:tcPr>
            <w:tcW w:w="7512" w:type="dxa"/>
          </w:tcPr>
          <w:p w:rsidR="00833B8B" w:rsidRDefault="0012709F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不可修改</w:t>
            </w:r>
          </w:p>
        </w:tc>
      </w:tr>
      <w:tr w:rsidR="00833B8B" w:rsidTr="009C47F8">
        <w:tc>
          <w:tcPr>
            <w:tcW w:w="1838" w:type="dxa"/>
          </w:tcPr>
          <w:p w:rsidR="00833B8B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当前票种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购买人数</w:t>
            </w:r>
          </w:p>
        </w:tc>
        <w:tc>
          <w:tcPr>
            <w:tcW w:w="7512" w:type="dxa"/>
          </w:tcPr>
          <w:p w:rsidR="00833B8B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833B8B" w:rsidTr="009C47F8">
        <w:tc>
          <w:tcPr>
            <w:tcW w:w="1838" w:type="dxa"/>
          </w:tcPr>
          <w:p w:rsidR="00833B8B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当前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票种购买金额</w:t>
            </w:r>
          </w:p>
        </w:tc>
        <w:tc>
          <w:tcPr>
            <w:tcW w:w="7512" w:type="dxa"/>
          </w:tcPr>
          <w:p w:rsidR="00833B8B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833B8B" w:rsidTr="009C47F8">
        <w:tc>
          <w:tcPr>
            <w:tcW w:w="1838" w:type="dxa"/>
          </w:tcPr>
          <w:p w:rsidR="00833B8B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游客姓名</w:t>
            </w:r>
          </w:p>
        </w:tc>
        <w:tc>
          <w:tcPr>
            <w:tcW w:w="7512" w:type="dxa"/>
          </w:tcPr>
          <w:p w:rsidR="00833B8B" w:rsidRDefault="0012709F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切换到游客信息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编辑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状态下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该游客未退款未检票，可修改</w:t>
            </w:r>
          </w:p>
        </w:tc>
      </w:tr>
      <w:tr w:rsidR="00833B8B" w:rsidTr="009C47F8">
        <w:tc>
          <w:tcPr>
            <w:tcW w:w="1838" w:type="dxa"/>
          </w:tcPr>
          <w:p w:rsidR="00833B8B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游客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电话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号码</w:t>
            </w:r>
          </w:p>
        </w:tc>
        <w:tc>
          <w:tcPr>
            <w:tcW w:w="7512" w:type="dxa"/>
          </w:tcPr>
          <w:p w:rsidR="00833B8B" w:rsidRDefault="0012709F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切换到游客信息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编辑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状态下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该游客未退款未检票，可修改</w:t>
            </w:r>
          </w:p>
        </w:tc>
      </w:tr>
      <w:tr w:rsidR="00833B8B" w:rsidTr="009C47F8">
        <w:tc>
          <w:tcPr>
            <w:tcW w:w="1838" w:type="dxa"/>
          </w:tcPr>
          <w:p w:rsidR="00833B8B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游客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身份证号码</w:t>
            </w:r>
          </w:p>
        </w:tc>
        <w:tc>
          <w:tcPr>
            <w:tcW w:w="7512" w:type="dxa"/>
          </w:tcPr>
          <w:p w:rsidR="00833B8B" w:rsidRDefault="0012709F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切换到游客信息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编辑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状态下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该游客未退款未检票，可修改</w:t>
            </w:r>
          </w:p>
        </w:tc>
      </w:tr>
      <w:tr w:rsidR="00833B8B" w:rsidTr="009C47F8">
        <w:tc>
          <w:tcPr>
            <w:tcW w:w="1838" w:type="dxa"/>
          </w:tcPr>
          <w:p w:rsidR="00833B8B" w:rsidRDefault="0012709F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座位号</w:t>
            </w:r>
          </w:p>
        </w:tc>
        <w:tc>
          <w:tcPr>
            <w:tcW w:w="7512" w:type="dxa"/>
          </w:tcPr>
          <w:p w:rsidR="00833B8B" w:rsidRDefault="0012709F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演艺票</w:t>
            </w:r>
          </w:p>
        </w:tc>
      </w:tr>
      <w:tr w:rsidR="00833B8B" w:rsidTr="009C47F8">
        <w:tc>
          <w:tcPr>
            <w:tcW w:w="1838" w:type="dxa"/>
          </w:tcPr>
          <w:p w:rsidR="00833B8B" w:rsidRDefault="0012709F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返利信息</w:t>
            </w:r>
          </w:p>
        </w:tc>
        <w:tc>
          <w:tcPr>
            <w:tcW w:w="7512" w:type="dxa"/>
          </w:tcPr>
          <w:p w:rsidR="00833B8B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833B8B" w:rsidTr="009C47F8">
        <w:tc>
          <w:tcPr>
            <w:tcW w:w="1838" w:type="dxa"/>
          </w:tcPr>
          <w:p w:rsidR="00833B8B" w:rsidRDefault="0012709F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当前票种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结算单价</w:t>
            </w:r>
          </w:p>
        </w:tc>
        <w:tc>
          <w:tcPr>
            <w:tcW w:w="7512" w:type="dxa"/>
          </w:tcPr>
          <w:p w:rsidR="00833B8B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4A2550" w:rsidRDefault="004A2550" w:rsidP="00DA00F4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:rsidR="00D834E5" w:rsidRDefault="00D834E5" w:rsidP="004A2550">
      <w:pPr>
        <w:pStyle w:val="infoblue"/>
        <w:spacing w:before="0" w:beforeAutospacing="0" w:afterLines="50" w:after="156" w:afterAutospacing="0"/>
        <w:ind w:firstLineChars="0" w:firstLine="0"/>
        <w:rPr>
          <w:ins w:id="200" w:author="Zhao Kai" w:date="2016-03-10T22:08:00Z"/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 xml:space="preserve">    </w:t>
      </w:r>
      <w:r w:rsidR="00DA00F4">
        <w:rPr>
          <w:rFonts w:ascii="Arial" w:hAnsi="Arial" w:cs="Arial"/>
          <w:i w:val="0"/>
          <w:color w:val="auto"/>
        </w:rPr>
        <w:t>4</w:t>
      </w:r>
      <w:r>
        <w:rPr>
          <w:rFonts w:ascii="Arial" w:hAnsi="Arial" w:cs="Arial" w:hint="eastAsia"/>
          <w:i w:val="0"/>
          <w:color w:val="auto"/>
        </w:rPr>
        <w:t>、退款</w:t>
      </w:r>
      <w:r>
        <w:rPr>
          <w:rFonts w:ascii="Arial" w:hAnsi="Arial" w:cs="Arial"/>
          <w:i w:val="0"/>
          <w:color w:val="auto"/>
        </w:rPr>
        <w:t>流程：当用户</w:t>
      </w:r>
      <w:r>
        <w:rPr>
          <w:rFonts w:ascii="Arial" w:hAnsi="Arial" w:cs="Arial" w:hint="eastAsia"/>
          <w:i w:val="0"/>
          <w:color w:val="auto"/>
        </w:rPr>
        <w:t>购买</w:t>
      </w:r>
      <w:r>
        <w:rPr>
          <w:rFonts w:ascii="Arial" w:hAnsi="Arial" w:cs="Arial"/>
          <w:i w:val="0"/>
          <w:color w:val="auto"/>
        </w:rPr>
        <w:t>的其中一些票种没有被检票、没有退票、没有过期就可以发起退款行为；此时，用户点击该</w:t>
      </w:r>
      <w:r>
        <w:rPr>
          <w:rFonts w:ascii="Arial" w:hAnsi="Arial" w:cs="Arial" w:hint="eastAsia"/>
          <w:i w:val="0"/>
          <w:color w:val="auto"/>
        </w:rPr>
        <w:t>票种</w:t>
      </w:r>
      <w:r>
        <w:rPr>
          <w:rFonts w:ascii="Arial" w:hAnsi="Arial" w:cs="Arial"/>
          <w:i w:val="0"/>
          <w:color w:val="auto"/>
        </w:rPr>
        <w:t>的游客数据后的退款按钮，</w:t>
      </w:r>
      <w:r>
        <w:rPr>
          <w:rFonts w:ascii="Arial" w:hAnsi="Arial" w:cs="Arial" w:hint="eastAsia"/>
          <w:i w:val="0"/>
          <w:color w:val="auto"/>
        </w:rPr>
        <w:t>系统</w:t>
      </w:r>
      <w:r>
        <w:rPr>
          <w:rFonts w:ascii="Arial" w:hAnsi="Arial" w:cs="Arial"/>
          <w:i w:val="0"/>
          <w:color w:val="auto"/>
        </w:rPr>
        <w:t>会提示用户</w:t>
      </w:r>
      <w:r>
        <w:rPr>
          <w:rFonts w:ascii="Arial" w:hAnsi="Arial" w:cs="Arial"/>
          <w:i w:val="0"/>
          <w:color w:val="auto"/>
        </w:rPr>
        <w:t>“</w:t>
      </w:r>
      <w:r w:rsidR="00A73FE6">
        <w:rPr>
          <w:rFonts w:ascii="Arial" w:hAnsi="Arial" w:cs="Arial" w:hint="eastAsia"/>
          <w:i w:val="0"/>
          <w:color w:val="auto"/>
        </w:rPr>
        <w:t>是否</w:t>
      </w:r>
      <w:r w:rsidR="00A73FE6">
        <w:rPr>
          <w:rFonts w:ascii="Arial" w:hAnsi="Arial" w:cs="Arial"/>
          <w:i w:val="0"/>
          <w:color w:val="auto"/>
        </w:rPr>
        <w:t>确定退款</w:t>
      </w:r>
      <w:r w:rsidR="00E66282">
        <w:rPr>
          <w:rFonts w:ascii="Arial" w:hAnsi="Arial" w:cs="Arial" w:hint="eastAsia"/>
          <w:i w:val="0"/>
          <w:color w:val="auto"/>
        </w:rPr>
        <w:t>？</w:t>
      </w:r>
      <w:r>
        <w:rPr>
          <w:rFonts w:ascii="Arial" w:hAnsi="Arial" w:cs="Arial"/>
          <w:i w:val="0"/>
          <w:color w:val="auto"/>
        </w:rPr>
        <w:t>”</w:t>
      </w:r>
      <w:r w:rsidR="00E66282">
        <w:rPr>
          <w:rFonts w:ascii="Arial" w:hAnsi="Arial" w:cs="Arial" w:hint="eastAsia"/>
          <w:i w:val="0"/>
          <w:color w:val="auto"/>
        </w:rPr>
        <w:t>；</w:t>
      </w:r>
      <w:r w:rsidR="00E66282">
        <w:rPr>
          <w:rFonts w:ascii="Arial" w:hAnsi="Arial" w:cs="Arial"/>
          <w:i w:val="0"/>
          <w:color w:val="auto"/>
        </w:rPr>
        <w:t>用户点击确定，</w:t>
      </w:r>
      <w:r w:rsidR="00AD48F9">
        <w:rPr>
          <w:rFonts w:ascii="Arial" w:hAnsi="Arial" w:cs="Arial" w:hint="eastAsia"/>
          <w:i w:val="0"/>
          <w:color w:val="auto"/>
        </w:rPr>
        <w:t>平台</w:t>
      </w:r>
      <w:r w:rsidR="00AD48F9">
        <w:rPr>
          <w:rFonts w:ascii="Arial" w:hAnsi="Arial" w:cs="Arial"/>
          <w:i w:val="0"/>
          <w:color w:val="auto"/>
        </w:rPr>
        <w:t>不需要审核，</w:t>
      </w:r>
      <w:r w:rsidR="00E66282">
        <w:rPr>
          <w:rFonts w:ascii="Arial" w:hAnsi="Arial" w:cs="Arial" w:hint="eastAsia"/>
          <w:i w:val="0"/>
          <w:color w:val="auto"/>
        </w:rPr>
        <w:t>系统</w:t>
      </w:r>
      <w:r w:rsidR="00AD48F9">
        <w:rPr>
          <w:rFonts w:ascii="Arial" w:hAnsi="Arial" w:cs="Arial" w:hint="eastAsia"/>
          <w:i w:val="0"/>
          <w:color w:val="auto"/>
        </w:rPr>
        <w:t>直接</w:t>
      </w:r>
      <w:r w:rsidR="00E66282">
        <w:rPr>
          <w:rFonts w:ascii="Arial" w:hAnsi="Arial" w:cs="Arial"/>
          <w:i w:val="0"/>
          <w:color w:val="auto"/>
        </w:rPr>
        <w:t>退款成功，</w:t>
      </w:r>
      <w:r w:rsidR="00E66282">
        <w:rPr>
          <w:rFonts w:ascii="Arial" w:hAnsi="Arial" w:cs="Arial" w:hint="eastAsia"/>
          <w:i w:val="0"/>
          <w:color w:val="auto"/>
        </w:rPr>
        <w:t>并且</w:t>
      </w:r>
      <w:r w:rsidR="00E66282">
        <w:rPr>
          <w:rFonts w:ascii="Arial" w:hAnsi="Arial" w:cs="Arial"/>
          <w:i w:val="0"/>
          <w:color w:val="auto"/>
        </w:rPr>
        <w:t>此条数据</w:t>
      </w:r>
      <w:r w:rsidR="00AD48F9">
        <w:rPr>
          <w:rFonts w:ascii="Arial" w:hAnsi="Arial" w:cs="Arial" w:hint="eastAsia"/>
          <w:i w:val="0"/>
          <w:color w:val="auto"/>
        </w:rPr>
        <w:t>的</w:t>
      </w:r>
      <w:r w:rsidR="00AD48F9">
        <w:rPr>
          <w:rFonts w:ascii="Arial" w:hAnsi="Arial" w:cs="Arial"/>
          <w:i w:val="0"/>
          <w:color w:val="auto"/>
        </w:rPr>
        <w:t>状态</w:t>
      </w:r>
      <w:r w:rsidR="00E66282">
        <w:rPr>
          <w:rFonts w:ascii="Arial" w:hAnsi="Arial" w:cs="Arial" w:hint="eastAsia"/>
          <w:i w:val="0"/>
          <w:color w:val="auto"/>
        </w:rPr>
        <w:t>变成</w:t>
      </w:r>
      <w:r w:rsidR="00E66282">
        <w:rPr>
          <w:rFonts w:ascii="Arial" w:hAnsi="Arial" w:cs="Arial"/>
          <w:i w:val="0"/>
          <w:color w:val="auto"/>
        </w:rPr>
        <w:t>已退款，</w:t>
      </w:r>
      <w:r w:rsidR="00E66282">
        <w:rPr>
          <w:rFonts w:ascii="Arial" w:hAnsi="Arial" w:cs="Arial" w:hint="eastAsia"/>
          <w:i w:val="0"/>
          <w:color w:val="auto"/>
        </w:rPr>
        <w:t>此条</w:t>
      </w:r>
      <w:r w:rsidR="00AD48F9">
        <w:rPr>
          <w:rFonts w:ascii="Arial" w:hAnsi="Arial" w:cs="Arial"/>
          <w:i w:val="0"/>
          <w:color w:val="auto"/>
        </w:rPr>
        <w:t>数据不能再进行其他</w:t>
      </w:r>
      <w:r w:rsidR="00AD48F9">
        <w:rPr>
          <w:rFonts w:ascii="Arial" w:hAnsi="Arial" w:cs="Arial" w:hint="eastAsia"/>
          <w:i w:val="0"/>
          <w:color w:val="auto"/>
        </w:rPr>
        <w:t>写</w:t>
      </w:r>
      <w:r w:rsidR="00AD48F9">
        <w:rPr>
          <w:rFonts w:ascii="Arial" w:hAnsi="Arial" w:cs="Arial"/>
          <w:i w:val="0"/>
          <w:color w:val="auto"/>
        </w:rPr>
        <w:t>的操作</w:t>
      </w:r>
      <w:r w:rsidR="00E66282">
        <w:rPr>
          <w:rFonts w:ascii="Arial" w:hAnsi="Arial" w:cs="Arial"/>
          <w:i w:val="0"/>
          <w:color w:val="auto"/>
        </w:rPr>
        <w:t>。</w:t>
      </w:r>
    </w:p>
    <w:p w:rsidR="0083228A" w:rsidRPr="0083228A" w:rsidRDefault="0083228A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  <w:pPrChange w:id="201" w:author="Zhao Kai" w:date="2016-03-10T22:12:00Z">
          <w:pPr>
            <w:pStyle w:val="infoblue"/>
            <w:spacing w:before="0" w:beforeAutospacing="0" w:afterLines="50" w:after="156" w:afterAutospacing="0"/>
            <w:ind w:firstLineChars="0" w:firstLine="0"/>
          </w:pPr>
        </w:pPrChange>
      </w:pPr>
      <w:ins w:id="202" w:author="Zhao Kai" w:date="2016-03-10T22:08:00Z">
        <w:r>
          <w:rPr>
            <w:rFonts w:ascii="Arial" w:hAnsi="Arial" w:cs="Arial"/>
            <w:i w:val="0"/>
            <w:color w:val="auto"/>
          </w:rPr>
          <w:t>组合票含有演艺票退票规则：</w:t>
        </w:r>
      </w:ins>
      <w:ins w:id="203" w:author="Zhao Kai" w:date="2016-03-10T22:12:00Z">
        <w:r>
          <w:rPr>
            <w:rFonts w:ascii="Arial" w:hAnsi="Arial" w:cs="Arial" w:hint="eastAsia"/>
            <w:i w:val="0"/>
            <w:color w:val="auto"/>
          </w:rPr>
          <w:t>如果演艺</w:t>
        </w:r>
        <w:r>
          <w:rPr>
            <w:rFonts w:ascii="Arial" w:hAnsi="Arial" w:cs="Arial"/>
            <w:i w:val="0"/>
            <w:color w:val="auto"/>
          </w:rPr>
          <w:t>票</w:t>
        </w:r>
        <w:r>
          <w:rPr>
            <w:rFonts w:ascii="Arial" w:hAnsi="Arial" w:cs="Arial" w:hint="eastAsia"/>
            <w:i w:val="0"/>
            <w:color w:val="auto"/>
          </w:rPr>
          <w:t>未选座</w:t>
        </w:r>
        <w:r>
          <w:rPr>
            <w:rFonts w:ascii="Arial" w:hAnsi="Arial" w:cs="Arial"/>
            <w:i w:val="0"/>
            <w:color w:val="auto"/>
          </w:rPr>
          <w:t>，则景区门票未检未过期</w:t>
        </w:r>
      </w:ins>
      <w:ins w:id="204" w:author="Zhao Kai" w:date="2016-03-10T22:31:00Z">
        <w:r w:rsidR="00C45022">
          <w:rPr>
            <w:rFonts w:ascii="Arial" w:hAnsi="Arial" w:cs="Arial" w:hint="eastAsia"/>
            <w:i w:val="0"/>
            <w:color w:val="auto"/>
          </w:rPr>
          <w:t>，</w:t>
        </w:r>
        <w:r w:rsidR="00C45022">
          <w:rPr>
            <w:rFonts w:ascii="Arial" w:hAnsi="Arial" w:cs="Arial"/>
            <w:i w:val="0"/>
            <w:color w:val="auto"/>
          </w:rPr>
          <w:t>可全部退票，如果逾期则按照</w:t>
        </w:r>
      </w:ins>
      <w:ins w:id="205" w:author="Zhao Kai" w:date="2016-03-10T22:35:00Z">
        <w:r w:rsidR="00C45022">
          <w:rPr>
            <w:rFonts w:ascii="Arial" w:hAnsi="Arial" w:cs="Arial" w:hint="eastAsia"/>
            <w:i w:val="0"/>
            <w:color w:val="auto"/>
          </w:rPr>
          <w:t>供应端</w:t>
        </w:r>
      </w:ins>
      <w:ins w:id="206" w:author="Zhao Kai" w:date="2016-03-10T22:31:00Z">
        <w:r w:rsidR="00C45022">
          <w:rPr>
            <w:rFonts w:ascii="Arial" w:hAnsi="Arial" w:cs="Arial"/>
            <w:i w:val="0"/>
            <w:color w:val="auto"/>
          </w:rPr>
          <w:t>逾期规则进行结算</w:t>
        </w:r>
      </w:ins>
      <w:ins w:id="207" w:author="Zhao Kai" w:date="2016-03-10T22:32:00Z">
        <w:r w:rsidR="00C45022">
          <w:rPr>
            <w:rFonts w:ascii="Arial" w:hAnsi="Arial" w:cs="Arial" w:hint="eastAsia"/>
            <w:i w:val="0"/>
            <w:color w:val="auto"/>
          </w:rPr>
          <w:t>；</w:t>
        </w:r>
        <w:r w:rsidR="00C45022">
          <w:rPr>
            <w:rFonts w:ascii="Arial" w:hAnsi="Arial" w:cs="Arial"/>
            <w:i w:val="0"/>
            <w:color w:val="auto"/>
          </w:rPr>
          <w:t>如果演艺票已选座但小于景区票</w:t>
        </w:r>
        <w:r w:rsidR="00C45022">
          <w:rPr>
            <w:rFonts w:ascii="Arial" w:hAnsi="Arial" w:cs="Arial" w:hint="eastAsia"/>
            <w:i w:val="0"/>
            <w:color w:val="auto"/>
          </w:rPr>
          <w:t>数量</w:t>
        </w:r>
        <w:r w:rsidR="00C45022">
          <w:rPr>
            <w:rFonts w:ascii="Arial" w:hAnsi="Arial" w:cs="Arial"/>
            <w:i w:val="0"/>
            <w:color w:val="auto"/>
          </w:rPr>
          <w:t>，则景区票可退票数量为</w:t>
        </w:r>
        <w:r w:rsidR="00C45022">
          <w:rPr>
            <w:rFonts w:ascii="Arial" w:hAnsi="Arial" w:cs="Arial"/>
            <w:i w:val="0"/>
            <w:color w:val="auto"/>
          </w:rPr>
          <w:t>“</w:t>
        </w:r>
        <w:r w:rsidR="00C45022">
          <w:rPr>
            <w:rFonts w:ascii="Arial" w:hAnsi="Arial" w:cs="Arial" w:hint="eastAsia"/>
            <w:i w:val="0"/>
            <w:color w:val="auto"/>
          </w:rPr>
          <w:t>景区票</w:t>
        </w:r>
        <w:r w:rsidR="00C45022">
          <w:rPr>
            <w:rFonts w:ascii="Arial" w:hAnsi="Arial" w:cs="Arial"/>
            <w:i w:val="0"/>
            <w:color w:val="auto"/>
          </w:rPr>
          <w:t>总数</w:t>
        </w:r>
        <w:r w:rsidR="00C45022">
          <w:rPr>
            <w:rFonts w:ascii="Arial" w:hAnsi="Arial" w:cs="Arial"/>
            <w:i w:val="0"/>
            <w:color w:val="auto"/>
          </w:rPr>
          <w:t>-</w:t>
        </w:r>
        <w:r w:rsidR="00C45022">
          <w:rPr>
            <w:rFonts w:ascii="Arial" w:hAnsi="Arial" w:cs="Arial"/>
            <w:i w:val="0"/>
            <w:color w:val="auto"/>
          </w:rPr>
          <w:t>演艺票已选座数</w:t>
        </w:r>
        <w:r w:rsidR="00C45022">
          <w:rPr>
            <w:rFonts w:ascii="Arial" w:hAnsi="Arial" w:cs="Arial"/>
            <w:i w:val="0"/>
            <w:color w:val="auto"/>
          </w:rPr>
          <w:t>”</w:t>
        </w:r>
      </w:ins>
      <w:ins w:id="208" w:author="Zhao Kai" w:date="2016-03-10T22:33:00Z">
        <w:r w:rsidR="00C45022">
          <w:rPr>
            <w:rFonts w:ascii="Arial" w:hAnsi="Arial" w:cs="Arial" w:hint="eastAsia"/>
            <w:i w:val="0"/>
            <w:color w:val="auto"/>
          </w:rPr>
          <w:t>，</w:t>
        </w:r>
      </w:ins>
      <w:ins w:id="209" w:author="Zhao Kai" w:date="2016-03-10T22:34:00Z">
        <w:r w:rsidR="00C45022">
          <w:rPr>
            <w:rFonts w:ascii="Arial" w:hAnsi="Arial" w:cs="Arial" w:hint="eastAsia"/>
            <w:i w:val="0"/>
            <w:color w:val="auto"/>
          </w:rPr>
          <w:t>如果</w:t>
        </w:r>
        <w:r w:rsidR="00C45022">
          <w:rPr>
            <w:rFonts w:ascii="Arial" w:hAnsi="Arial" w:cs="Arial"/>
            <w:i w:val="0"/>
            <w:color w:val="auto"/>
          </w:rPr>
          <w:t>逾期，按照</w:t>
        </w:r>
        <w:r w:rsidR="00C45022">
          <w:rPr>
            <w:rFonts w:ascii="Arial" w:hAnsi="Arial" w:cs="Arial" w:hint="eastAsia"/>
            <w:i w:val="0"/>
            <w:color w:val="auto"/>
          </w:rPr>
          <w:t>供应端</w:t>
        </w:r>
        <w:r w:rsidR="00C45022">
          <w:rPr>
            <w:rFonts w:ascii="Arial" w:hAnsi="Arial" w:cs="Arial"/>
            <w:i w:val="0"/>
            <w:color w:val="auto"/>
          </w:rPr>
          <w:t>的逾期规则进行结算</w:t>
        </w:r>
      </w:ins>
      <w:ins w:id="210" w:author="Zhao Kai" w:date="2016-03-10T22:35:00Z">
        <w:r w:rsidR="00C45022">
          <w:rPr>
            <w:rFonts w:ascii="Arial" w:hAnsi="Arial" w:cs="Arial" w:hint="eastAsia"/>
            <w:i w:val="0"/>
            <w:color w:val="auto"/>
          </w:rPr>
          <w:t>，如果</w:t>
        </w:r>
        <w:r w:rsidR="00C45022">
          <w:rPr>
            <w:rFonts w:ascii="Arial" w:hAnsi="Arial" w:cs="Arial"/>
            <w:i w:val="0"/>
            <w:color w:val="auto"/>
          </w:rPr>
          <w:t>演艺票已选座等于景区票数，则全部不能退款</w:t>
        </w:r>
      </w:ins>
      <w:ins w:id="211" w:author="Zhao Kai" w:date="2016-03-10T22:36:00Z">
        <w:r w:rsidR="00B12E6C">
          <w:rPr>
            <w:rFonts w:ascii="Arial" w:hAnsi="Arial" w:cs="Arial" w:hint="eastAsia"/>
            <w:i w:val="0"/>
            <w:color w:val="auto"/>
          </w:rPr>
          <w:t>，</w:t>
        </w:r>
        <w:r w:rsidR="00B12E6C">
          <w:rPr>
            <w:rFonts w:ascii="Arial" w:hAnsi="Arial" w:cs="Arial"/>
            <w:i w:val="0"/>
            <w:color w:val="auto"/>
          </w:rPr>
          <w:t>如果逾期，按照供应端逾期规则进行</w:t>
        </w:r>
      </w:ins>
      <w:ins w:id="212" w:author="Zhao Kai" w:date="2016-03-10T22:37:00Z">
        <w:r w:rsidR="00B12E6C">
          <w:rPr>
            <w:rFonts w:ascii="Arial" w:hAnsi="Arial" w:cs="Arial"/>
            <w:i w:val="0"/>
            <w:color w:val="auto"/>
          </w:rPr>
          <w:t>结算</w:t>
        </w:r>
      </w:ins>
    </w:p>
    <w:p w:rsidR="004A2550" w:rsidRPr="004A2550" w:rsidRDefault="00DA00F4" w:rsidP="00D834E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5</w:t>
      </w:r>
      <w:r w:rsidR="004A2550">
        <w:rPr>
          <w:rFonts w:ascii="Arial" w:hAnsi="Arial" w:cs="Arial" w:hint="eastAsia"/>
          <w:i w:val="0"/>
          <w:color w:val="auto"/>
        </w:rPr>
        <w:t>、原型</w:t>
      </w:r>
      <w:r w:rsidR="004A2550">
        <w:rPr>
          <w:rFonts w:ascii="Arial" w:hAnsi="Arial" w:cs="Arial"/>
          <w:i w:val="0"/>
          <w:color w:val="auto"/>
        </w:rPr>
        <w:t>详情如下图：</w:t>
      </w:r>
    </w:p>
    <w:p w:rsidR="002C2412" w:rsidRDefault="004A2550" w:rsidP="002C241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702D7019" wp14:editId="1A326087">
            <wp:extent cx="5943600" cy="299529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550" w:rsidRPr="002C2412" w:rsidRDefault="004A2550" w:rsidP="00E438D7">
      <w:pPr>
        <w:pStyle w:val="infoblue"/>
        <w:spacing w:before="0" w:beforeAutospacing="0" w:afterLines="50" w:after="156" w:afterAutospacing="0"/>
        <w:ind w:firstLineChars="0" w:firstLine="0"/>
        <w:jc w:val="center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订单</w:t>
      </w:r>
    </w:p>
    <w:p w:rsidR="006410DF" w:rsidRPr="004A2550" w:rsidRDefault="006410DF" w:rsidP="004A2550">
      <w:pPr>
        <w:spacing w:afterLines="50" w:after="156"/>
        <w:rPr>
          <w:rFonts w:ascii="Arial" w:hAnsi="Arial" w:cs="Arial"/>
          <w:b/>
        </w:rPr>
      </w:pPr>
    </w:p>
    <w:p w:rsidR="004A2550" w:rsidRDefault="004A2550">
      <w:pPr>
        <w:pStyle w:val="4"/>
      </w:pPr>
      <w:bookmarkStart w:id="213" w:name="_Toc442442387"/>
      <w:bookmarkStart w:id="214" w:name="_Toc249267348"/>
      <w:bookmarkStart w:id="215" w:name="_Toc249414527"/>
      <w:bookmarkStart w:id="216" w:name="_Toc249414639"/>
      <w:bookmarkStart w:id="217" w:name="_Toc249501941"/>
      <w:bookmarkStart w:id="218" w:name="_Toc249502105"/>
      <w:bookmarkStart w:id="219" w:name="_Toc250472028"/>
      <w:bookmarkStart w:id="220" w:name="_Toc250472157"/>
      <w:bookmarkStart w:id="221" w:name="_Toc253863814"/>
      <w:r>
        <w:rPr>
          <w:rFonts w:hint="eastAsia"/>
        </w:rPr>
        <w:t>线下订单列表</w:t>
      </w:r>
      <w:bookmarkEnd w:id="213"/>
    </w:p>
    <w:p w:rsidR="004A2550" w:rsidRPr="0028283F" w:rsidRDefault="004A2550" w:rsidP="004A2550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4A2550" w:rsidRPr="004C0DEB" w:rsidRDefault="004A2550" w:rsidP="004A2550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 w:hint="eastAsia"/>
          <w:i w:val="0"/>
          <w:color w:val="auto"/>
        </w:rPr>
        <w:t>点击线下</w:t>
      </w:r>
      <w:r>
        <w:rPr>
          <w:rFonts w:ascii="Arial" w:hAnsi="Arial" w:cs="Arial"/>
          <w:i w:val="0"/>
          <w:color w:val="auto"/>
        </w:rPr>
        <w:t>订单，</w:t>
      </w:r>
      <w:r>
        <w:rPr>
          <w:rFonts w:ascii="Arial" w:hAnsi="Arial" w:cs="Arial" w:hint="eastAsia"/>
          <w:i w:val="0"/>
          <w:color w:val="auto"/>
        </w:rPr>
        <w:t>进入线下订单</w:t>
      </w:r>
      <w:r>
        <w:rPr>
          <w:rFonts w:ascii="Arial" w:hAnsi="Arial" w:cs="Arial"/>
          <w:i w:val="0"/>
          <w:color w:val="auto"/>
        </w:rPr>
        <w:t>列表</w:t>
      </w:r>
    </w:p>
    <w:p w:rsidR="004A2550" w:rsidRDefault="004A2550" w:rsidP="004A2550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4A2550" w:rsidRDefault="004A2550" w:rsidP="004A2550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</w:t>
      </w:r>
      <w:r>
        <w:rPr>
          <w:rFonts w:ascii="Arial" w:hAnsi="Arial" w:cs="Arial" w:hint="eastAsia"/>
          <w:i w:val="0"/>
          <w:color w:val="auto"/>
        </w:rPr>
        <w:t>登录</w:t>
      </w:r>
      <w:r>
        <w:rPr>
          <w:rFonts w:ascii="Arial" w:hAnsi="Arial" w:cs="Arial"/>
          <w:i w:val="0"/>
          <w:color w:val="auto"/>
        </w:rPr>
        <w:t>状态</w:t>
      </w:r>
    </w:p>
    <w:p w:rsidR="004A2550" w:rsidRPr="00B06F25" w:rsidRDefault="004A2550" w:rsidP="004A2550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</w:t>
      </w:r>
      <w:r>
        <w:rPr>
          <w:rFonts w:ascii="Arial" w:hAnsi="Arial" w:cs="Arial" w:hint="eastAsia"/>
          <w:i w:val="0"/>
          <w:color w:val="auto"/>
        </w:rPr>
        <w:t>查看</w:t>
      </w:r>
      <w:r>
        <w:rPr>
          <w:rFonts w:ascii="Arial" w:hAnsi="Arial" w:cs="Arial"/>
          <w:i w:val="0"/>
          <w:color w:val="auto"/>
        </w:rPr>
        <w:t>订单</w:t>
      </w:r>
    </w:p>
    <w:p w:rsidR="004A2550" w:rsidRDefault="004A2550" w:rsidP="004A2550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4A2550" w:rsidRPr="00B06F25" w:rsidRDefault="004A2550" w:rsidP="004A255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9405" w:dyaOrig="3406">
          <v:shape id="_x0000_i1040" type="#_x0000_t75" style="width:471pt;height:168.75pt" o:ole="">
            <v:imagedata r:id="rId62" o:title=""/>
          </v:shape>
          <o:OLEObject Type="Embed" ProgID="Visio.Drawing.15" ShapeID="_x0000_i1040" DrawAspect="Content" ObjectID="_1519464868" r:id="rId63"/>
        </w:object>
      </w:r>
    </w:p>
    <w:p w:rsidR="004A2550" w:rsidRDefault="004A2550" w:rsidP="004A2550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4A2550" w:rsidRDefault="004A2550" w:rsidP="004A2550">
      <w:r>
        <w:rPr>
          <w:rFonts w:hint="eastAsia"/>
        </w:rPr>
        <w:t xml:space="preserve">    1</w:t>
      </w:r>
      <w:r>
        <w:rPr>
          <w:rFonts w:hint="eastAsia"/>
        </w:rPr>
        <w:t>、</w:t>
      </w:r>
      <w:r>
        <w:t>线下订单只有查看权限，不能对订单进行支付、修改</w:t>
      </w:r>
      <w:r>
        <w:rPr>
          <w:rFonts w:hint="eastAsia"/>
        </w:rPr>
        <w:t>游客信息</w:t>
      </w:r>
      <w:r>
        <w:t>、修改订单等操作</w:t>
      </w:r>
    </w:p>
    <w:p w:rsidR="004A2550" w:rsidRDefault="004A2550" w:rsidP="004A2550">
      <w:pPr>
        <w:ind w:firstLine="435"/>
        <w:rPr>
          <w:rFonts w:ascii="Arial" w:hAnsi="Arial" w:cs="Arial"/>
          <w:color w:val="333333"/>
        </w:rPr>
      </w:pPr>
      <w:r>
        <w:t>2</w:t>
      </w:r>
      <w:r>
        <w:rPr>
          <w:rFonts w:hint="eastAsia"/>
        </w:rPr>
        <w:t>、</w:t>
      </w:r>
      <w:r>
        <w:t>其他规则与线上订单一致，</w:t>
      </w:r>
      <w:r>
        <w:rPr>
          <w:rFonts w:hint="eastAsia"/>
        </w:rPr>
        <w:t>在此不做</w:t>
      </w:r>
      <w:r>
        <w:rPr>
          <w:rFonts w:ascii="Arial" w:hAnsi="Arial" w:cs="Arial" w:hint="eastAsia"/>
          <w:color w:val="333333"/>
        </w:rPr>
        <w:t>赘述。</w:t>
      </w:r>
    </w:p>
    <w:p w:rsidR="004A2550" w:rsidRPr="004A2550" w:rsidRDefault="004A2550" w:rsidP="004A2550"/>
    <w:p w:rsidR="004A2550" w:rsidRDefault="00BE7A24">
      <w:pPr>
        <w:pStyle w:val="4"/>
      </w:pPr>
      <w:bookmarkStart w:id="222" w:name="_Toc442442388"/>
      <w:r>
        <w:rPr>
          <w:rFonts w:hint="eastAsia"/>
        </w:rPr>
        <w:t>线下订单</w:t>
      </w:r>
      <w:r>
        <w:t>详情</w:t>
      </w:r>
      <w:bookmarkEnd w:id="222"/>
    </w:p>
    <w:p w:rsidR="00BE7A24" w:rsidRPr="0028283F" w:rsidRDefault="00BE7A24" w:rsidP="00BE7A24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BE7A24" w:rsidRPr="004C0DEB" w:rsidRDefault="00BE7A24" w:rsidP="00BE7A24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用户在</w:t>
      </w:r>
      <w:r>
        <w:rPr>
          <w:rFonts w:ascii="Arial" w:hAnsi="Arial" w:cs="Arial" w:hint="eastAsia"/>
          <w:i w:val="0"/>
          <w:color w:val="auto"/>
        </w:rPr>
        <w:t>线下</w:t>
      </w:r>
      <w:r>
        <w:rPr>
          <w:rFonts w:ascii="Arial" w:hAnsi="Arial" w:cs="Arial"/>
          <w:i w:val="0"/>
          <w:color w:val="auto"/>
        </w:rPr>
        <w:t>订单列表中点击查看详情，进入到对应订单的详情页</w:t>
      </w:r>
    </w:p>
    <w:p w:rsidR="00BE7A24" w:rsidRDefault="00BE7A24" w:rsidP="00BE7A24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BE7A24" w:rsidRDefault="00BE7A24" w:rsidP="00BE7A24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</w:t>
      </w:r>
      <w:r>
        <w:rPr>
          <w:rFonts w:ascii="Arial" w:hAnsi="Arial" w:cs="Arial" w:hint="eastAsia"/>
          <w:i w:val="0"/>
          <w:color w:val="auto"/>
        </w:rPr>
        <w:t>登录</w:t>
      </w:r>
      <w:r>
        <w:rPr>
          <w:rFonts w:ascii="Arial" w:hAnsi="Arial" w:cs="Arial"/>
          <w:i w:val="0"/>
          <w:color w:val="auto"/>
        </w:rPr>
        <w:t>状态</w:t>
      </w:r>
    </w:p>
    <w:p w:rsidR="00BE7A24" w:rsidRPr="00B06F25" w:rsidRDefault="00BE7A24" w:rsidP="00BE7A24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</w:t>
      </w:r>
      <w:r>
        <w:rPr>
          <w:rFonts w:ascii="Arial" w:hAnsi="Arial" w:cs="Arial" w:hint="eastAsia"/>
          <w:i w:val="0"/>
          <w:color w:val="auto"/>
        </w:rPr>
        <w:t>查看</w:t>
      </w:r>
      <w:r>
        <w:rPr>
          <w:rFonts w:ascii="Arial" w:hAnsi="Arial" w:cs="Arial"/>
          <w:i w:val="0"/>
          <w:color w:val="auto"/>
        </w:rPr>
        <w:t>订单</w:t>
      </w:r>
    </w:p>
    <w:p w:rsidR="00BE7A24" w:rsidRDefault="00BE7A24" w:rsidP="00BE7A24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BE7A24" w:rsidRPr="00B06F25" w:rsidRDefault="00BE7A24" w:rsidP="00BE7A24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9405" w:dyaOrig="3406">
          <v:shape id="_x0000_i1041" type="#_x0000_t75" style="width:471pt;height:168.75pt" o:ole="">
            <v:imagedata r:id="rId62" o:title=""/>
          </v:shape>
          <o:OLEObject Type="Embed" ProgID="Visio.Drawing.15" ShapeID="_x0000_i1041" DrawAspect="Content" ObjectID="_1519464869" r:id="rId64"/>
        </w:object>
      </w:r>
    </w:p>
    <w:p w:rsidR="00BE7A24" w:rsidRDefault="00BE7A24" w:rsidP="00BE7A24">
      <w:pPr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BE7A24" w:rsidRPr="00BE7A24" w:rsidRDefault="00BE7A24" w:rsidP="00BE7A24">
      <w:pPr>
        <w:rPr>
          <w:rFonts w:ascii="Arial" w:hAnsi="Arial" w:cs="Arial"/>
        </w:rPr>
      </w:pPr>
      <w:r>
        <w:rPr>
          <w:rFonts w:ascii="Arial" w:hAnsi="Arial" w:cs="Arial" w:hint="eastAsia"/>
          <w:b/>
        </w:rPr>
        <w:t xml:space="preserve">    </w:t>
      </w:r>
      <w:r w:rsidRPr="00BE7A24">
        <w:rPr>
          <w:rFonts w:ascii="Arial" w:hAnsi="Arial" w:cs="Arial" w:hint="eastAsia"/>
        </w:rPr>
        <w:t>1</w:t>
      </w:r>
      <w:r w:rsidRPr="00BE7A24">
        <w:rPr>
          <w:rFonts w:ascii="Arial" w:hAnsi="Arial" w:cs="Arial" w:hint="eastAsia"/>
        </w:rPr>
        <w:t>、线下订单只有查看权限，不能对订单进行支付、修改游客信息、修改订单等操作</w:t>
      </w:r>
    </w:p>
    <w:p w:rsidR="00BE7A24" w:rsidRDefault="00BE7A24" w:rsidP="00BE7A24">
      <w:pPr>
        <w:ind w:firstLineChars="200" w:firstLine="420"/>
        <w:rPr>
          <w:rFonts w:ascii="Arial" w:hAnsi="Arial" w:cs="Arial"/>
        </w:rPr>
      </w:pPr>
      <w:r w:rsidRPr="00BE7A24">
        <w:rPr>
          <w:rFonts w:ascii="Arial" w:hAnsi="Arial" w:cs="Arial" w:hint="eastAsia"/>
        </w:rPr>
        <w:t>2</w:t>
      </w:r>
      <w:r w:rsidRPr="00BE7A24">
        <w:rPr>
          <w:rFonts w:ascii="Arial" w:hAnsi="Arial" w:cs="Arial" w:hint="eastAsia"/>
        </w:rPr>
        <w:t>、其他规则与线上订单一致，在此不做赘述。</w:t>
      </w:r>
    </w:p>
    <w:p w:rsidR="00BE7A24" w:rsidRPr="00BE7A24" w:rsidRDefault="00BE7A24" w:rsidP="00BE7A24"/>
    <w:p w:rsidR="00BE7A24" w:rsidRDefault="00BE7A24">
      <w:pPr>
        <w:pStyle w:val="4"/>
      </w:pPr>
      <w:bookmarkStart w:id="223" w:name="_Toc442442389"/>
      <w:r>
        <w:rPr>
          <w:rFonts w:hint="eastAsia"/>
        </w:rPr>
        <w:t>修改</w:t>
      </w:r>
      <w:r>
        <w:t>游客</w:t>
      </w:r>
      <w:r>
        <w:rPr>
          <w:rFonts w:hint="eastAsia"/>
        </w:rPr>
        <w:t>信息</w:t>
      </w:r>
      <w:bookmarkEnd w:id="223"/>
    </w:p>
    <w:p w:rsidR="00BE7A24" w:rsidRPr="0028283F" w:rsidRDefault="00BE7A24" w:rsidP="00BE7A24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BE7A24" w:rsidRPr="004C0DEB" w:rsidRDefault="00BE7A24" w:rsidP="00BE7A24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用户在</w:t>
      </w:r>
      <w:r>
        <w:rPr>
          <w:rFonts w:ascii="Arial" w:hAnsi="Arial" w:cs="Arial" w:hint="eastAsia"/>
          <w:i w:val="0"/>
          <w:color w:val="auto"/>
        </w:rPr>
        <w:t>线上</w:t>
      </w:r>
      <w:r>
        <w:rPr>
          <w:rFonts w:ascii="Arial" w:hAnsi="Arial" w:cs="Arial"/>
          <w:i w:val="0"/>
          <w:color w:val="auto"/>
        </w:rPr>
        <w:t>订单</w:t>
      </w:r>
      <w:r>
        <w:rPr>
          <w:rFonts w:ascii="Arial" w:hAnsi="Arial" w:cs="Arial" w:hint="eastAsia"/>
          <w:i w:val="0"/>
          <w:color w:val="auto"/>
        </w:rPr>
        <w:t>详情</w:t>
      </w:r>
      <w:r>
        <w:rPr>
          <w:rFonts w:ascii="Arial" w:hAnsi="Arial" w:cs="Arial"/>
          <w:i w:val="0"/>
          <w:color w:val="auto"/>
        </w:rPr>
        <w:t>中点击</w:t>
      </w:r>
      <w:r>
        <w:rPr>
          <w:rFonts w:ascii="Arial" w:hAnsi="Arial" w:cs="Arial" w:hint="eastAsia"/>
          <w:i w:val="0"/>
          <w:color w:val="auto"/>
        </w:rPr>
        <w:t>修改</w:t>
      </w:r>
      <w:r>
        <w:rPr>
          <w:rFonts w:ascii="Arial" w:hAnsi="Arial" w:cs="Arial"/>
          <w:i w:val="0"/>
          <w:color w:val="auto"/>
        </w:rPr>
        <w:t>，进入</w:t>
      </w:r>
      <w:r>
        <w:rPr>
          <w:rFonts w:ascii="Arial" w:hAnsi="Arial" w:cs="Arial" w:hint="eastAsia"/>
          <w:i w:val="0"/>
          <w:color w:val="auto"/>
        </w:rPr>
        <w:t>游客</w:t>
      </w:r>
      <w:r>
        <w:rPr>
          <w:rFonts w:ascii="Arial" w:hAnsi="Arial" w:cs="Arial"/>
          <w:i w:val="0"/>
          <w:color w:val="auto"/>
        </w:rPr>
        <w:t>信息编辑状态，</w:t>
      </w:r>
      <w:r>
        <w:rPr>
          <w:rFonts w:ascii="Arial" w:hAnsi="Arial" w:cs="Arial" w:hint="eastAsia"/>
          <w:i w:val="0"/>
          <w:color w:val="auto"/>
        </w:rPr>
        <w:t>方可对</w:t>
      </w:r>
      <w:r>
        <w:rPr>
          <w:rFonts w:ascii="Arial" w:hAnsi="Arial" w:cs="Arial"/>
          <w:i w:val="0"/>
          <w:color w:val="auto"/>
        </w:rPr>
        <w:t>未检票、未退票的游客</w:t>
      </w:r>
      <w:r>
        <w:rPr>
          <w:rFonts w:ascii="Arial" w:hAnsi="Arial" w:cs="Arial" w:hint="eastAsia"/>
          <w:i w:val="0"/>
          <w:color w:val="auto"/>
        </w:rPr>
        <w:t>信息</w:t>
      </w:r>
      <w:r>
        <w:rPr>
          <w:rFonts w:ascii="Arial" w:hAnsi="Arial" w:cs="Arial"/>
          <w:i w:val="0"/>
          <w:color w:val="auto"/>
        </w:rPr>
        <w:t>进行编辑</w:t>
      </w:r>
    </w:p>
    <w:p w:rsidR="00BE7A24" w:rsidRDefault="00BE7A24" w:rsidP="00BE7A24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BE7A24" w:rsidRDefault="00BE7A24" w:rsidP="00BE7A24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</w:t>
      </w:r>
      <w:r>
        <w:rPr>
          <w:rFonts w:ascii="Arial" w:hAnsi="Arial" w:cs="Arial" w:hint="eastAsia"/>
          <w:i w:val="0"/>
          <w:color w:val="auto"/>
        </w:rPr>
        <w:t>登录</w:t>
      </w:r>
      <w:r>
        <w:rPr>
          <w:rFonts w:ascii="Arial" w:hAnsi="Arial" w:cs="Arial"/>
          <w:i w:val="0"/>
          <w:color w:val="auto"/>
        </w:rPr>
        <w:t>状态</w:t>
      </w:r>
    </w:p>
    <w:p w:rsidR="00BE7A24" w:rsidRDefault="00BE7A24" w:rsidP="00BE7A24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</w:t>
      </w:r>
      <w:r>
        <w:rPr>
          <w:rFonts w:ascii="Arial" w:hAnsi="Arial" w:cs="Arial" w:hint="eastAsia"/>
          <w:i w:val="0"/>
          <w:color w:val="auto"/>
        </w:rPr>
        <w:t>查看和</w:t>
      </w:r>
      <w:r>
        <w:rPr>
          <w:rFonts w:ascii="Arial" w:hAnsi="Arial" w:cs="Arial"/>
          <w:i w:val="0"/>
          <w:color w:val="auto"/>
        </w:rPr>
        <w:t>修改订单</w:t>
      </w:r>
    </w:p>
    <w:p w:rsidR="00D834E5" w:rsidRPr="00D834E5" w:rsidRDefault="00D834E5" w:rsidP="00BE7A24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游客没有退款，没有检票</w:t>
      </w:r>
    </w:p>
    <w:p w:rsidR="00BE7A24" w:rsidRDefault="00BE7A24" w:rsidP="00BE7A24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BE7A24" w:rsidRPr="00B06F25" w:rsidRDefault="00BE7A24" w:rsidP="00BE7A24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6800" w:dyaOrig="3406">
          <v:shape id="_x0000_i1042" type="#_x0000_t75" style="width:468pt;height:96pt" o:ole="">
            <v:imagedata r:id="rId65" o:title=""/>
          </v:shape>
          <o:OLEObject Type="Embed" ProgID="Visio.Drawing.15" ShapeID="_x0000_i1042" DrawAspect="Content" ObjectID="_1519464870" r:id="rId66"/>
        </w:object>
      </w:r>
    </w:p>
    <w:p w:rsidR="00BE7A24" w:rsidRDefault="00BE7A24" w:rsidP="00BE7A24">
      <w:pPr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397642" w:rsidRDefault="00397642" w:rsidP="00BE7A24">
      <w:pPr>
        <w:rPr>
          <w:rFonts w:ascii="Arial" w:hAnsi="Arial" w:cs="Arial"/>
        </w:rPr>
      </w:pPr>
      <w:r>
        <w:rPr>
          <w:rFonts w:ascii="Arial" w:hAnsi="Arial" w:cs="Arial" w:hint="eastAsia"/>
          <w:b/>
        </w:rPr>
        <w:t xml:space="preserve">   </w:t>
      </w:r>
      <w:r w:rsidRPr="00397642">
        <w:rPr>
          <w:rFonts w:ascii="Arial" w:hAnsi="Arial" w:cs="Arial" w:hint="eastAsia"/>
        </w:rPr>
        <w:t xml:space="preserve"> 1</w:t>
      </w:r>
      <w:r w:rsidRPr="00397642">
        <w:rPr>
          <w:rFonts w:ascii="Arial" w:hAnsi="Arial" w:cs="Arial" w:hint="eastAsia"/>
        </w:rPr>
        <w:t>、</w:t>
      </w:r>
      <w:r w:rsidR="00D834E5">
        <w:rPr>
          <w:rFonts w:ascii="Arial" w:hAnsi="Arial" w:cs="Arial" w:hint="eastAsia"/>
        </w:rPr>
        <w:t>订单详情中</w:t>
      </w:r>
      <w:r w:rsidR="00D834E5">
        <w:rPr>
          <w:rFonts w:ascii="Arial" w:hAnsi="Arial" w:cs="Arial"/>
        </w:rPr>
        <w:t>，对游客的信息修改流程与之前下单中对游客信息的修改流程一致，这里不做赘述</w:t>
      </w:r>
    </w:p>
    <w:p w:rsidR="00D834E5" w:rsidRPr="00D834E5" w:rsidRDefault="00E66282" w:rsidP="00BE7A24">
      <w:r>
        <w:t xml:space="preserve"> </w:t>
      </w:r>
    </w:p>
    <w:p w:rsidR="00BD7320" w:rsidRDefault="00BD7320" w:rsidP="00BD7320">
      <w:pPr>
        <w:pStyle w:val="2"/>
        <w:jc w:val="center"/>
        <w:rPr>
          <w:rFonts w:cs="Arial"/>
          <w:szCs w:val="28"/>
        </w:rPr>
      </w:pPr>
      <w:bookmarkStart w:id="224" w:name="_Toc442442390"/>
      <w:r w:rsidRPr="004C0DEB">
        <w:rPr>
          <w:rFonts w:cs="Arial"/>
          <w:szCs w:val="28"/>
        </w:rPr>
        <w:t>第</w:t>
      </w:r>
      <w:r>
        <w:rPr>
          <w:rFonts w:cs="Arial" w:hint="eastAsia"/>
          <w:szCs w:val="28"/>
        </w:rPr>
        <w:t>三</w:t>
      </w:r>
      <w:r w:rsidRPr="004C0DEB">
        <w:rPr>
          <w:rFonts w:cs="Arial"/>
          <w:szCs w:val="28"/>
        </w:rPr>
        <w:t>部分</w:t>
      </w:r>
      <w:r w:rsidRPr="004C0DEB">
        <w:rPr>
          <w:rFonts w:cs="Arial"/>
          <w:szCs w:val="28"/>
        </w:rPr>
        <w:t xml:space="preserve">  </w:t>
      </w:r>
      <w:r>
        <w:rPr>
          <w:rFonts w:cs="Arial" w:hint="eastAsia"/>
          <w:szCs w:val="28"/>
        </w:rPr>
        <w:t>财务中心</w:t>
      </w:r>
      <w:bookmarkEnd w:id="224"/>
    </w:p>
    <w:p w:rsidR="00BD7320" w:rsidRPr="006410DF" w:rsidRDefault="00BD7320" w:rsidP="00BD7320">
      <w:pPr>
        <w:pStyle w:val="3"/>
      </w:pPr>
      <w:bookmarkStart w:id="225" w:name="_Toc442442391"/>
      <w:r w:rsidRPr="006410DF">
        <w:t>产品概述</w:t>
      </w:r>
      <w:bookmarkEnd w:id="225"/>
    </w:p>
    <w:p w:rsidR="00D4234F" w:rsidRPr="00D807CF" w:rsidRDefault="00D4234F" w:rsidP="00D4234F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旅行社自己</w:t>
      </w:r>
      <w:r>
        <w:rPr>
          <w:rFonts w:ascii="Arial" w:hAnsi="Arial" w:cs="Arial"/>
          <w:i w:val="0"/>
          <w:color w:val="auto"/>
        </w:rPr>
        <w:t>的</w:t>
      </w:r>
      <w:r>
        <w:rPr>
          <w:rFonts w:ascii="Arial" w:hAnsi="Arial" w:cs="Arial" w:hint="eastAsia"/>
          <w:i w:val="0"/>
          <w:color w:val="auto"/>
        </w:rPr>
        <w:t>账户</w:t>
      </w:r>
      <w:r>
        <w:rPr>
          <w:rFonts w:ascii="Arial" w:hAnsi="Arial" w:cs="Arial"/>
          <w:i w:val="0"/>
          <w:color w:val="auto"/>
        </w:rPr>
        <w:t>钱包余额</w:t>
      </w:r>
      <w:r>
        <w:rPr>
          <w:rFonts w:ascii="Arial" w:hAnsi="Arial" w:cs="Arial" w:hint="eastAsia"/>
          <w:i w:val="0"/>
          <w:color w:val="auto"/>
        </w:rPr>
        <w:t>查询</w:t>
      </w:r>
      <w:r>
        <w:rPr>
          <w:rFonts w:ascii="Arial" w:hAnsi="Arial" w:cs="Arial"/>
          <w:i w:val="0"/>
          <w:color w:val="auto"/>
        </w:rPr>
        <w:t>，流水查询</w:t>
      </w:r>
      <w:r>
        <w:rPr>
          <w:rFonts w:ascii="Arial" w:hAnsi="Arial" w:cs="Arial" w:hint="eastAsia"/>
          <w:i w:val="0"/>
          <w:color w:val="auto"/>
        </w:rPr>
        <w:t>，</w:t>
      </w:r>
      <w:r>
        <w:rPr>
          <w:rFonts w:ascii="Arial" w:hAnsi="Arial" w:cs="Arial"/>
          <w:i w:val="0"/>
          <w:color w:val="auto"/>
        </w:rPr>
        <w:t>报表查询</w:t>
      </w:r>
      <w:r>
        <w:rPr>
          <w:rFonts w:ascii="Arial" w:hAnsi="Arial" w:cs="Arial" w:hint="eastAsia"/>
          <w:i w:val="0"/>
          <w:color w:val="auto"/>
        </w:rPr>
        <w:t>，</w:t>
      </w:r>
      <w:r>
        <w:rPr>
          <w:rFonts w:ascii="Arial" w:hAnsi="Arial" w:cs="Arial"/>
          <w:i w:val="0"/>
          <w:color w:val="auto"/>
        </w:rPr>
        <w:t>返利查询</w:t>
      </w:r>
    </w:p>
    <w:p w:rsidR="00BD7320" w:rsidRPr="004C0DEB" w:rsidRDefault="00BD7320" w:rsidP="00BD7320">
      <w:pPr>
        <w:pStyle w:val="3"/>
      </w:pPr>
      <w:bookmarkStart w:id="226" w:name="_Toc442442392"/>
      <w:r w:rsidRPr="004C0DEB">
        <w:t>产品</w:t>
      </w:r>
      <w:r w:rsidRPr="004C0DEB">
        <w:rPr>
          <w:rFonts w:hint="eastAsia"/>
        </w:rPr>
        <w:t>结构</w:t>
      </w:r>
      <w:r>
        <w:rPr>
          <w:rFonts w:hint="eastAsia"/>
        </w:rPr>
        <w:t>（功能摘要）</w:t>
      </w:r>
      <w:bookmarkEnd w:id="226"/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71"/>
        <w:gridCol w:w="1843"/>
        <w:gridCol w:w="5670"/>
        <w:gridCol w:w="864"/>
      </w:tblGrid>
      <w:tr w:rsidR="00D4234F" w:rsidRPr="003247F2" w:rsidTr="008D348D">
        <w:tc>
          <w:tcPr>
            <w:tcW w:w="1271" w:type="dxa"/>
            <w:shd w:val="clear" w:color="auto" w:fill="C0C0C0"/>
          </w:tcPr>
          <w:p w:rsidR="00D4234F" w:rsidRPr="003247F2" w:rsidRDefault="00D4234F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功能模块</w:t>
            </w:r>
          </w:p>
        </w:tc>
        <w:tc>
          <w:tcPr>
            <w:tcW w:w="1843" w:type="dxa"/>
            <w:shd w:val="clear" w:color="auto" w:fill="C0C0C0"/>
          </w:tcPr>
          <w:p w:rsidR="00D4234F" w:rsidRPr="003247F2" w:rsidRDefault="00D4234F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主要功能点</w:t>
            </w:r>
          </w:p>
        </w:tc>
        <w:tc>
          <w:tcPr>
            <w:tcW w:w="5670" w:type="dxa"/>
            <w:shd w:val="clear" w:color="auto" w:fill="C0C0C0"/>
          </w:tcPr>
          <w:p w:rsidR="00D4234F" w:rsidRPr="003247F2" w:rsidRDefault="00D4234F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功能描述</w:t>
            </w:r>
          </w:p>
        </w:tc>
        <w:tc>
          <w:tcPr>
            <w:tcW w:w="864" w:type="dxa"/>
            <w:shd w:val="clear" w:color="auto" w:fill="C0C0C0"/>
          </w:tcPr>
          <w:p w:rsidR="00D4234F" w:rsidRPr="003247F2" w:rsidRDefault="00D4234F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优先级</w:t>
            </w:r>
          </w:p>
        </w:tc>
      </w:tr>
      <w:tr w:rsidR="00D4234F" w:rsidRPr="003247F2" w:rsidTr="008D348D">
        <w:tc>
          <w:tcPr>
            <w:tcW w:w="1271" w:type="dxa"/>
            <w:vMerge w:val="restart"/>
            <w:vAlign w:val="center"/>
          </w:tcPr>
          <w:p w:rsidR="00D4234F" w:rsidRPr="00C45B14" w:rsidRDefault="00D4234F" w:rsidP="008D348D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财务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中心</w:t>
            </w:r>
          </w:p>
        </w:tc>
        <w:tc>
          <w:tcPr>
            <w:tcW w:w="1843" w:type="dxa"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展示钱包余额</w:t>
            </w:r>
          </w:p>
        </w:tc>
        <w:tc>
          <w:tcPr>
            <w:tcW w:w="5670" w:type="dxa"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展示旅行社的现金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、金币、积分的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余额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数</w:t>
            </w:r>
          </w:p>
        </w:tc>
        <w:tc>
          <w:tcPr>
            <w:tcW w:w="864" w:type="dxa"/>
          </w:tcPr>
          <w:p w:rsidR="00D4234F" w:rsidRPr="00C45B14" w:rsidRDefault="00D4234F" w:rsidP="008D348D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D4234F" w:rsidRPr="003247F2" w:rsidTr="008D348D">
        <w:tc>
          <w:tcPr>
            <w:tcW w:w="1271" w:type="dxa"/>
            <w:vMerge/>
            <w:vAlign w:val="center"/>
          </w:tcPr>
          <w:p w:rsidR="00D4234F" w:rsidRPr="00C45B14" w:rsidRDefault="00D4234F" w:rsidP="008D348D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查询钱包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流水</w:t>
            </w:r>
          </w:p>
        </w:tc>
        <w:tc>
          <w:tcPr>
            <w:tcW w:w="5670" w:type="dxa"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相应的时间段内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现金、金币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积分的流水</w:t>
            </w:r>
          </w:p>
        </w:tc>
        <w:tc>
          <w:tcPr>
            <w:tcW w:w="864" w:type="dxa"/>
          </w:tcPr>
          <w:p w:rsidR="00D4234F" w:rsidRPr="00C45B14" w:rsidRDefault="00D4234F" w:rsidP="008D348D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D4234F" w:rsidRPr="003247F2" w:rsidTr="008D348D">
        <w:tc>
          <w:tcPr>
            <w:tcW w:w="1271" w:type="dxa"/>
            <w:vMerge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查询财务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报表</w:t>
            </w:r>
          </w:p>
        </w:tc>
        <w:tc>
          <w:tcPr>
            <w:tcW w:w="5670" w:type="dxa"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记录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所有的订单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产生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的财务信息</w:t>
            </w:r>
          </w:p>
        </w:tc>
        <w:tc>
          <w:tcPr>
            <w:tcW w:w="864" w:type="dxa"/>
          </w:tcPr>
          <w:p w:rsidR="00D4234F" w:rsidRPr="00C45B14" w:rsidRDefault="00D4234F" w:rsidP="008D348D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D4234F" w:rsidRPr="003247F2" w:rsidTr="008D348D">
        <w:tc>
          <w:tcPr>
            <w:tcW w:w="1271" w:type="dxa"/>
            <w:vMerge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收入总表</w:t>
            </w:r>
          </w:p>
        </w:tc>
        <w:tc>
          <w:tcPr>
            <w:tcW w:w="5670" w:type="dxa"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一定时间段，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产生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的返利总收入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信息</w:t>
            </w:r>
          </w:p>
        </w:tc>
        <w:tc>
          <w:tcPr>
            <w:tcW w:w="864" w:type="dxa"/>
          </w:tcPr>
          <w:p w:rsidR="00D4234F" w:rsidRPr="00C45B14" w:rsidRDefault="00D4234F" w:rsidP="008D348D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D4234F" w:rsidRPr="003247F2" w:rsidTr="008D348D">
        <w:tc>
          <w:tcPr>
            <w:tcW w:w="1271" w:type="dxa"/>
            <w:vMerge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收入详情</w:t>
            </w:r>
          </w:p>
        </w:tc>
        <w:tc>
          <w:tcPr>
            <w:tcW w:w="5670" w:type="dxa"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每个景区每个产品产生的每笔订单返利收入信息</w:t>
            </w:r>
          </w:p>
        </w:tc>
        <w:tc>
          <w:tcPr>
            <w:tcW w:w="864" w:type="dxa"/>
          </w:tcPr>
          <w:p w:rsidR="00D4234F" w:rsidRPr="00C45B14" w:rsidRDefault="00D4234F" w:rsidP="008D348D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</w:tbl>
    <w:p w:rsidR="00BD7320" w:rsidRPr="00D339EE" w:rsidRDefault="00BD7320" w:rsidP="00BD732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:rsidR="00BD7320" w:rsidRPr="004C0DEB" w:rsidRDefault="00511CA9" w:rsidP="00BD7320">
      <w:pPr>
        <w:pStyle w:val="3"/>
      </w:pPr>
      <w:bookmarkStart w:id="227" w:name="_Toc442442393"/>
      <w:r>
        <w:rPr>
          <w:rFonts w:hint="eastAsia"/>
        </w:rPr>
        <w:t>流程</w:t>
      </w:r>
      <w:r>
        <w:t>及</w:t>
      </w:r>
      <w:r w:rsidR="00BD7320" w:rsidRPr="004C0DEB">
        <w:rPr>
          <w:rFonts w:hint="eastAsia"/>
        </w:rPr>
        <w:t>状态说明</w:t>
      </w:r>
      <w:bookmarkEnd w:id="227"/>
    </w:p>
    <w:p w:rsidR="00BD7320" w:rsidRPr="00D23B3A" w:rsidRDefault="00511CA9" w:rsidP="00ED13E4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5181" w:dyaOrig="9795">
          <v:shape id="_x0000_i1043" type="#_x0000_t75" style="width:467.25pt;height:301.5pt" o:ole="">
            <v:imagedata r:id="rId67" o:title=""/>
          </v:shape>
          <o:OLEObject Type="Embed" ProgID="Visio.Drawing.15" ShapeID="_x0000_i1043" DrawAspect="Content" ObjectID="_1519464871" r:id="rId68"/>
        </w:object>
      </w:r>
    </w:p>
    <w:p w:rsidR="00BD7320" w:rsidRDefault="00BD7320" w:rsidP="00BD7320">
      <w:pPr>
        <w:pStyle w:val="3"/>
      </w:pPr>
      <w:bookmarkStart w:id="228" w:name="_Toc442442394"/>
      <w:r w:rsidRPr="00945A4B">
        <w:t>特性</w:t>
      </w:r>
      <w:r>
        <w:rPr>
          <w:rFonts w:hint="eastAsia"/>
        </w:rPr>
        <w:t>说明</w:t>
      </w:r>
      <w:bookmarkEnd w:id="228"/>
    </w:p>
    <w:p w:rsidR="00D4234F" w:rsidRPr="004C0DEB" w:rsidRDefault="00D4234F" w:rsidP="00D4234F">
      <w:pPr>
        <w:pStyle w:val="4"/>
        <w:ind w:leftChars="135" w:left="283"/>
      </w:pPr>
      <w:bookmarkStart w:id="229" w:name="_Toc442442395"/>
      <w:r>
        <w:rPr>
          <w:rFonts w:hint="eastAsia"/>
        </w:rPr>
        <w:t>钱包</w:t>
      </w:r>
      <w:r>
        <w:t>余额</w:t>
      </w:r>
      <w:bookmarkEnd w:id="229"/>
    </w:p>
    <w:p w:rsidR="00D4234F" w:rsidRPr="0028283F" w:rsidRDefault="00D4234F" w:rsidP="00D4234F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D4234F" w:rsidRPr="004C0DEB" w:rsidRDefault="00D4234F" w:rsidP="00D4234F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用户点击我</w:t>
      </w:r>
      <w:r>
        <w:rPr>
          <w:rFonts w:ascii="Arial" w:hAnsi="Arial" w:cs="Arial" w:hint="eastAsia"/>
          <w:i w:val="0"/>
          <w:color w:val="auto"/>
        </w:rPr>
        <w:t>的</w:t>
      </w:r>
      <w:r>
        <w:rPr>
          <w:rFonts w:ascii="Arial" w:hAnsi="Arial" w:cs="Arial"/>
          <w:i w:val="0"/>
          <w:color w:val="auto"/>
        </w:rPr>
        <w:t>钱包，进入</w:t>
      </w:r>
      <w:r>
        <w:rPr>
          <w:rFonts w:ascii="Arial" w:hAnsi="Arial" w:cs="Arial" w:hint="eastAsia"/>
          <w:i w:val="0"/>
          <w:color w:val="auto"/>
        </w:rPr>
        <w:t>我</w:t>
      </w:r>
      <w:r>
        <w:rPr>
          <w:rFonts w:ascii="Arial" w:hAnsi="Arial" w:cs="Arial"/>
          <w:i w:val="0"/>
          <w:color w:val="auto"/>
        </w:rPr>
        <w:t>的钱包</w:t>
      </w:r>
      <w:r>
        <w:rPr>
          <w:rFonts w:ascii="Arial" w:hAnsi="Arial" w:cs="Arial" w:hint="eastAsia"/>
          <w:i w:val="0"/>
          <w:color w:val="auto"/>
        </w:rPr>
        <w:t>，</w:t>
      </w:r>
      <w:r>
        <w:rPr>
          <w:rFonts w:ascii="Arial" w:hAnsi="Arial" w:cs="Arial"/>
          <w:i w:val="0"/>
          <w:color w:val="auto"/>
        </w:rPr>
        <w:t>展示钱包下，</w:t>
      </w:r>
      <w:r>
        <w:rPr>
          <w:rFonts w:ascii="Arial" w:hAnsi="Arial" w:cs="Arial" w:hint="eastAsia"/>
          <w:i w:val="0"/>
          <w:color w:val="auto"/>
        </w:rPr>
        <w:t>现金</w:t>
      </w:r>
      <w:r>
        <w:rPr>
          <w:rFonts w:ascii="Arial" w:hAnsi="Arial" w:cs="Arial"/>
          <w:i w:val="0"/>
          <w:color w:val="auto"/>
        </w:rPr>
        <w:t>、金币、积分的所有余额</w:t>
      </w:r>
    </w:p>
    <w:p w:rsidR="00D4234F" w:rsidRPr="0028283F" w:rsidRDefault="00D4234F" w:rsidP="00D4234F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D4234F" w:rsidRDefault="00D4234F" w:rsidP="00D4234F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D4234F" w:rsidRPr="00B7143D" w:rsidRDefault="00D4234F" w:rsidP="00D4234F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用户必须有权限查看</w:t>
      </w:r>
      <w:r>
        <w:rPr>
          <w:rFonts w:ascii="Arial" w:hAnsi="Arial" w:cs="Arial" w:hint="eastAsia"/>
          <w:i w:val="0"/>
          <w:color w:val="auto"/>
        </w:rPr>
        <w:t>钱包余额</w:t>
      </w:r>
    </w:p>
    <w:p w:rsidR="00D4234F" w:rsidRDefault="00D4234F" w:rsidP="00D4234F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D4234F" w:rsidRPr="00291857" w:rsidRDefault="00D4234F" w:rsidP="00D4234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1700" w:dyaOrig="2940">
          <v:shape id="_x0000_i1044" type="#_x0000_t75" style="width:468.75pt;height:117pt" o:ole="">
            <v:imagedata r:id="rId69" o:title=""/>
          </v:shape>
          <o:OLEObject Type="Embed" ProgID="Visio.Drawing.15" ShapeID="_x0000_i1044" DrawAspect="Content" ObjectID="_1519464872" r:id="rId70"/>
        </w:object>
      </w:r>
    </w:p>
    <w:p w:rsidR="00D4234F" w:rsidRPr="009C47F8" w:rsidRDefault="00D4234F" w:rsidP="00D4234F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C65FCD" w:rsidRDefault="00C65FCD" w:rsidP="00AD48F9">
      <w:r>
        <w:rPr>
          <w:rFonts w:hint="eastAsia"/>
        </w:rPr>
        <w:t xml:space="preserve">    1</w:t>
      </w:r>
      <w:r>
        <w:rPr>
          <w:rFonts w:hint="eastAsia"/>
        </w:rPr>
        <w:t>、</w:t>
      </w:r>
      <w:r>
        <w:t>用户</w:t>
      </w:r>
      <w:r>
        <w:rPr>
          <w:rFonts w:hint="eastAsia"/>
        </w:rPr>
        <w:t>钱包</w:t>
      </w:r>
      <w:r>
        <w:t>的余额</w:t>
      </w:r>
      <w:r>
        <w:rPr>
          <w:rFonts w:hint="eastAsia"/>
        </w:rPr>
        <w:t>可查询</w:t>
      </w:r>
      <w:r>
        <w:t>内容包含：</w:t>
      </w:r>
    </w:p>
    <w:p w:rsidR="00C65FCD" w:rsidRDefault="00C65FCD" w:rsidP="00C65FCD">
      <w:pPr>
        <w:ind w:firstLine="435"/>
      </w:pPr>
      <w:r>
        <w:rPr>
          <w:rFonts w:hint="eastAsia"/>
        </w:rPr>
        <w:t>（</w:t>
      </w:r>
      <w:r w:rsidR="00AD48F9">
        <w:rPr>
          <w:rFonts w:hint="eastAsia"/>
        </w:rPr>
        <w:t>1</w:t>
      </w:r>
      <w:r>
        <w:t>）</w:t>
      </w:r>
      <w:r>
        <w:rPr>
          <w:rFonts w:hint="eastAsia"/>
        </w:rPr>
        <w:t>金币（金币</w:t>
      </w:r>
      <w:r>
        <w:t>不可提现，不可充值，只能从采购返利中获得，金币的余额只展示可用余额，冻结部分不展示，金币无有效期）</w:t>
      </w:r>
    </w:p>
    <w:p w:rsidR="00C65FCD" w:rsidRDefault="00C65FCD" w:rsidP="00C65FCD">
      <w:pPr>
        <w:ind w:firstLine="435"/>
      </w:pPr>
      <w:r>
        <w:rPr>
          <w:rFonts w:hint="eastAsia"/>
        </w:rPr>
        <w:t>（</w:t>
      </w:r>
      <w:r w:rsidR="00AD48F9">
        <w:rPr>
          <w:rFonts w:hint="eastAsia"/>
        </w:rPr>
        <w:t>2</w:t>
      </w:r>
      <w:r>
        <w:t>）</w:t>
      </w:r>
      <w:r>
        <w:rPr>
          <w:rFonts w:hint="eastAsia"/>
        </w:rPr>
        <w:t>积分（积分</w:t>
      </w:r>
      <w:r>
        <w:t>不可提现，不可充值，只能从采购</w:t>
      </w:r>
      <w:r>
        <w:rPr>
          <w:rFonts w:hint="eastAsia"/>
        </w:rPr>
        <w:t>返利</w:t>
      </w:r>
      <w:r>
        <w:t>中获得，每个</w:t>
      </w:r>
      <w:r>
        <w:rPr>
          <w:rFonts w:hint="eastAsia"/>
        </w:rPr>
        <w:t>景区</w:t>
      </w:r>
      <w:r>
        <w:t>的每个产品有自己的积分种类，各积分种类单独计数，有几个种类，余额就展示几个，不得混加，积分</w:t>
      </w:r>
      <w:r>
        <w:rPr>
          <w:rFonts w:hint="eastAsia"/>
        </w:rPr>
        <w:t>有</w:t>
      </w:r>
      <w:r>
        <w:t>有效期，到期后通过客服</w:t>
      </w:r>
      <w:r>
        <w:rPr>
          <w:rFonts w:hint="eastAsia"/>
        </w:rPr>
        <w:t>线下</w:t>
      </w:r>
      <w:r>
        <w:t>解决）</w:t>
      </w:r>
    </w:p>
    <w:p w:rsidR="00014D15" w:rsidRDefault="00014D15" w:rsidP="00C65FCD">
      <w:pPr>
        <w:ind w:firstLine="435"/>
      </w:pPr>
      <w:r>
        <w:rPr>
          <w:rFonts w:hint="eastAsia"/>
        </w:rPr>
        <w:t>页面</w:t>
      </w:r>
      <w:r>
        <w:t>如下</w:t>
      </w:r>
      <w:r>
        <w:rPr>
          <w:rFonts w:hint="eastAsia"/>
        </w:rPr>
        <w:t>：</w:t>
      </w:r>
    </w:p>
    <w:p w:rsidR="00014D15" w:rsidRPr="00C65FCD" w:rsidRDefault="00194FFE" w:rsidP="00014D15">
      <w:r>
        <w:rPr>
          <w:noProof/>
        </w:rPr>
        <w:drawing>
          <wp:inline distT="0" distB="0" distL="0" distR="0" wp14:anchorId="19ADCED2" wp14:editId="3BE41579">
            <wp:extent cx="5943600" cy="55473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CB" w:rsidRDefault="00BE30CB">
      <w:pPr>
        <w:pStyle w:val="4"/>
      </w:pPr>
      <w:bookmarkStart w:id="230" w:name="_Toc442442396"/>
      <w:r>
        <w:rPr>
          <w:rFonts w:hint="eastAsia"/>
        </w:rPr>
        <w:t>查询</w:t>
      </w:r>
      <w:r>
        <w:t>钱包流水</w:t>
      </w:r>
      <w:bookmarkEnd w:id="230"/>
    </w:p>
    <w:p w:rsidR="00BE30CB" w:rsidRPr="0028283F" w:rsidRDefault="00BE30CB" w:rsidP="00BE30CB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BE30CB" w:rsidRPr="004C0DEB" w:rsidRDefault="00BE30CB" w:rsidP="00BE30C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用户点击我</w:t>
      </w:r>
      <w:r>
        <w:rPr>
          <w:rFonts w:ascii="Arial" w:hAnsi="Arial" w:cs="Arial" w:hint="eastAsia"/>
          <w:i w:val="0"/>
          <w:color w:val="auto"/>
        </w:rPr>
        <w:t>的</w:t>
      </w:r>
      <w:r>
        <w:rPr>
          <w:rFonts w:ascii="Arial" w:hAnsi="Arial" w:cs="Arial"/>
          <w:i w:val="0"/>
          <w:color w:val="auto"/>
        </w:rPr>
        <w:t>钱包，进入</w:t>
      </w:r>
      <w:r>
        <w:rPr>
          <w:rFonts w:ascii="Arial" w:hAnsi="Arial" w:cs="Arial" w:hint="eastAsia"/>
          <w:i w:val="0"/>
          <w:color w:val="auto"/>
        </w:rPr>
        <w:t>我</w:t>
      </w:r>
      <w:r>
        <w:rPr>
          <w:rFonts w:ascii="Arial" w:hAnsi="Arial" w:cs="Arial"/>
          <w:i w:val="0"/>
          <w:color w:val="auto"/>
        </w:rPr>
        <w:t>的钱包</w:t>
      </w:r>
      <w:r>
        <w:rPr>
          <w:rFonts w:ascii="Arial" w:hAnsi="Arial" w:cs="Arial" w:hint="eastAsia"/>
          <w:i w:val="0"/>
          <w:color w:val="auto"/>
        </w:rPr>
        <w:t>，选择需要</w:t>
      </w:r>
      <w:r>
        <w:rPr>
          <w:rFonts w:ascii="Arial" w:hAnsi="Arial" w:cs="Arial"/>
          <w:i w:val="0"/>
          <w:color w:val="auto"/>
        </w:rPr>
        <w:t>查询的</w:t>
      </w:r>
      <w:r>
        <w:rPr>
          <w:rFonts w:ascii="Arial" w:hAnsi="Arial" w:cs="Arial" w:hint="eastAsia"/>
          <w:i w:val="0"/>
          <w:color w:val="auto"/>
        </w:rPr>
        <w:t>条件</w:t>
      </w:r>
      <w:r>
        <w:rPr>
          <w:rFonts w:ascii="Arial" w:hAnsi="Arial" w:cs="Arial"/>
          <w:i w:val="0"/>
          <w:color w:val="auto"/>
        </w:rPr>
        <w:t>，进行该条件下，现金、金币、积分的流水情况。</w:t>
      </w:r>
    </w:p>
    <w:p w:rsidR="00BE30CB" w:rsidRPr="0028283F" w:rsidRDefault="00BE30CB" w:rsidP="00BE30CB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BE30CB" w:rsidRDefault="00BE30CB" w:rsidP="00BE30C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BE30CB" w:rsidRDefault="00BE30CB" w:rsidP="00BE30C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用户必须有权限查看</w:t>
      </w:r>
      <w:r>
        <w:rPr>
          <w:rFonts w:ascii="Arial" w:hAnsi="Arial" w:cs="Arial" w:hint="eastAsia"/>
          <w:i w:val="0"/>
          <w:color w:val="auto"/>
        </w:rPr>
        <w:t>钱包余额</w:t>
      </w:r>
    </w:p>
    <w:p w:rsidR="00BE30CB" w:rsidRPr="00B7143D" w:rsidRDefault="00BE30CB" w:rsidP="00BE30C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</w:t>
      </w:r>
      <w:r>
        <w:rPr>
          <w:rFonts w:ascii="Arial" w:hAnsi="Arial" w:cs="Arial" w:hint="eastAsia"/>
          <w:i w:val="0"/>
          <w:color w:val="auto"/>
        </w:rPr>
        <w:t>权限查询</w:t>
      </w:r>
      <w:r>
        <w:rPr>
          <w:rFonts w:ascii="Arial" w:hAnsi="Arial" w:cs="Arial"/>
          <w:i w:val="0"/>
          <w:color w:val="auto"/>
        </w:rPr>
        <w:t>钱包流水</w:t>
      </w:r>
    </w:p>
    <w:p w:rsidR="00BE30CB" w:rsidRDefault="00BE30CB" w:rsidP="00BE30CB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BE30CB" w:rsidRPr="00291857" w:rsidRDefault="00BE30CB" w:rsidP="00BE30C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1700" w:dyaOrig="2940">
          <v:shape id="_x0000_i1045" type="#_x0000_t75" style="width:468.75pt;height:117pt" o:ole="">
            <v:imagedata r:id="rId69" o:title=""/>
          </v:shape>
          <o:OLEObject Type="Embed" ProgID="Visio.Drawing.15" ShapeID="_x0000_i1045" DrawAspect="Content" ObjectID="_1519464873" r:id="rId72"/>
        </w:object>
      </w:r>
    </w:p>
    <w:p w:rsidR="00BE30CB" w:rsidRPr="009C47F8" w:rsidRDefault="00BE30CB" w:rsidP="00BE30CB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BE30CB" w:rsidRDefault="00BE30CB" w:rsidP="00BE30CB">
      <w:r>
        <w:rPr>
          <w:rFonts w:hint="eastAsia"/>
        </w:rPr>
        <w:t xml:space="preserve">    </w:t>
      </w:r>
      <w:r>
        <w:t>1</w:t>
      </w:r>
      <w:r>
        <w:rPr>
          <w:rFonts w:hint="eastAsia"/>
        </w:rPr>
        <w:t>、</w:t>
      </w:r>
      <w:r>
        <w:t>可筛选字段为：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4956"/>
        <w:gridCol w:w="2552"/>
      </w:tblGrid>
      <w:tr w:rsidR="00BE30CB" w:rsidRPr="003247F2" w:rsidTr="00A32376">
        <w:tc>
          <w:tcPr>
            <w:tcW w:w="1843" w:type="dxa"/>
            <w:shd w:val="clear" w:color="auto" w:fill="C0C0C0"/>
          </w:tcPr>
          <w:p w:rsidR="00BE30CB" w:rsidRPr="003247F2" w:rsidRDefault="00BE30CB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4956" w:type="dxa"/>
            <w:shd w:val="clear" w:color="auto" w:fill="C0C0C0"/>
          </w:tcPr>
          <w:p w:rsidR="00BE30CB" w:rsidRPr="003247F2" w:rsidRDefault="00BE30CB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描述</w:t>
            </w:r>
          </w:p>
        </w:tc>
        <w:tc>
          <w:tcPr>
            <w:tcW w:w="2552" w:type="dxa"/>
            <w:shd w:val="clear" w:color="auto" w:fill="C0C0C0"/>
          </w:tcPr>
          <w:p w:rsidR="00BE30CB" w:rsidRPr="003247F2" w:rsidRDefault="00BE30CB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优先级</w:t>
            </w:r>
          </w:p>
        </w:tc>
      </w:tr>
      <w:tr w:rsidR="00BE30CB" w:rsidRPr="003247F2" w:rsidTr="00A32376">
        <w:tc>
          <w:tcPr>
            <w:tcW w:w="1843" w:type="dxa"/>
          </w:tcPr>
          <w:p w:rsidR="00BE30CB" w:rsidRPr="00C45B14" w:rsidRDefault="00BE30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订单号</w:t>
            </w:r>
          </w:p>
        </w:tc>
        <w:tc>
          <w:tcPr>
            <w:tcW w:w="4956" w:type="dxa"/>
          </w:tcPr>
          <w:p w:rsidR="00BE30CB" w:rsidRPr="00C45B14" w:rsidRDefault="00BE30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2552" w:type="dxa"/>
          </w:tcPr>
          <w:p w:rsidR="00BE30CB" w:rsidRPr="00C45B14" w:rsidRDefault="00BE30CB" w:rsidP="008D348D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</w:t>
            </w:r>
            <w:r w:rsidR="00A32376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号</w:t>
            </w:r>
            <w:r w:rsidR="00A32376">
              <w:rPr>
                <w:rFonts w:ascii="Arial" w:hAnsi="Arial" w:cs="Arial"/>
                <w:color w:val="000000" w:themeColor="text1"/>
                <w:sz w:val="18"/>
                <w:szCs w:val="18"/>
              </w:rPr>
              <w:t>为第一优先搜索条件</w:t>
            </w:r>
            <w:r w:rsidR="00A32376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 w:rsidR="00A32376">
              <w:rPr>
                <w:rFonts w:ascii="Arial" w:hAnsi="Arial" w:cs="Arial"/>
                <w:color w:val="000000" w:themeColor="text1"/>
                <w:sz w:val="18"/>
                <w:szCs w:val="18"/>
              </w:rPr>
              <w:t>输入后只检索该订单号流水</w:t>
            </w:r>
          </w:p>
        </w:tc>
      </w:tr>
      <w:tr w:rsidR="00BE30CB" w:rsidRPr="003247F2" w:rsidTr="00A32376">
        <w:tc>
          <w:tcPr>
            <w:tcW w:w="1843" w:type="dxa"/>
          </w:tcPr>
          <w:p w:rsidR="00BE30CB" w:rsidRPr="00C45B14" w:rsidRDefault="00BE30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流水形式</w:t>
            </w:r>
          </w:p>
        </w:tc>
        <w:tc>
          <w:tcPr>
            <w:tcW w:w="4956" w:type="dxa"/>
          </w:tcPr>
          <w:p w:rsidR="00BE30CB" w:rsidRPr="00C45B14" w:rsidRDefault="00BE30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支出、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收入，不选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展示</w:t>
            </w:r>
          </w:p>
        </w:tc>
        <w:tc>
          <w:tcPr>
            <w:tcW w:w="2552" w:type="dxa"/>
          </w:tcPr>
          <w:p w:rsidR="00BE30CB" w:rsidRPr="00C45B14" w:rsidRDefault="00BE30CB" w:rsidP="008D348D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BE30CB" w:rsidRPr="003247F2" w:rsidTr="00A32376">
        <w:tc>
          <w:tcPr>
            <w:tcW w:w="1843" w:type="dxa"/>
          </w:tcPr>
          <w:p w:rsidR="00BE30CB" w:rsidRPr="00C45B14" w:rsidRDefault="00BE30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查看对象</w:t>
            </w:r>
          </w:p>
        </w:tc>
        <w:tc>
          <w:tcPr>
            <w:tcW w:w="4956" w:type="dxa"/>
          </w:tcPr>
          <w:p w:rsidR="00BE30CB" w:rsidRPr="00C45B14" w:rsidRDefault="00BE30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金币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、现金、积分，不选全部展示</w:t>
            </w:r>
          </w:p>
        </w:tc>
        <w:tc>
          <w:tcPr>
            <w:tcW w:w="2552" w:type="dxa"/>
          </w:tcPr>
          <w:p w:rsidR="00BE30CB" w:rsidRPr="00C45B14" w:rsidRDefault="00BE30CB" w:rsidP="008D348D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BE30CB" w:rsidRPr="003247F2" w:rsidTr="00A32376">
        <w:tc>
          <w:tcPr>
            <w:tcW w:w="1843" w:type="dxa"/>
          </w:tcPr>
          <w:p w:rsidR="00BE30CB" w:rsidRPr="00C45B14" w:rsidRDefault="00BE30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时间段</w:t>
            </w:r>
          </w:p>
        </w:tc>
        <w:tc>
          <w:tcPr>
            <w:tcW w:w="4956" w:type="dxa"/>
          </w:tcPr>
          <w:p w:rsidR="00BE30CB" w:rsidRPr="00C45B14" w:rsidRDefault="00BE30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选择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后，按照时间倒序排列；不选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按照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时间倒序全部展示</w:t>
            </w:r>
          </w:p>
        </w:tc>
        <w:tc>
          <w:tcPr>
            <w:tcW w:w="2552" w:type="dxa"/>
          </w:tcPr>
          <w:p w:rsidR="00BE30CB" w:rsidRPr="00C45B14" w:rsidRDefault="00BE30CB" w:rsidP="008D348D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BE30CB" w:rsidRDefault="00014D15" w:rsidP="00014D15">
      <w:pPr>
        <w:ind w:firstLine="435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查询后</w:t>
      </w:r>
      <w:r>
        <w:rPr>
          <w:rFonts w:hint="eastAsia"/>
        </w:rPr>
        <w:t>，</w:t>
      </w:r>
      <w:r>
        <w:t>以列表形式，按照流水产生的时间顺序倒序排列，列表采用分页显示，一页</w:t>
      </w:r>
      <w:r>
        <w:rPr>
          <w:rFonts w:hint="eastAsia"/>
        </w:rPr>
        <w:t>20</w:t>
      </w:r>
      <w:r>
        <w:rPr>
          <w:rFonts w:hint="eastAsia"/>
        </w:rPr>
        <w:t>条</w:t>
      </w:r>
      <w:r>
        <w:t>数据，</w:t>
      </w:r>
      <w:r>
        <w:rPr>
          <w:rFonts w:hint="eastAsia"/>
        </w:rPr>
        <w:t>显示</w:t>
      </w:r>
      <w:r>
        <w:t>字段包含：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014D15" w:rsidTr="008D348D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014D15" w:rsidRPr="003B6E15" w:rsidRDefault="00014D15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014D15" w:rsidRPr="003B6E15" w:rsidRDefault="00014D15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014D15" w:rsidTr="008D348D">
        <w:tc>
          <w:tcPr>
            <w:tcW w:w="1838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流水号</w:t>
            </w:r>
          </w:p>
        </w:tc>
        <w:tc>
          <w:tcPr>
            <w:tcW w:w="7512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订单号</w:t>
            </w:r>
          </w:p>
        </w:tc>
        <w:tc>
          <w:tcPr>
            <w:tcW w:w="7512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该条流水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对应的订单号</w:t>
            </w:r>
          </w:p>
        </w:tc>
      </w:tr>
      <w:tr w:rsidR="00014D15" w:rsidTr="008D348D">
        <w:tc>
          <w:tcPr>
            <w:tcW w:w="1838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流水产生时间</w:t>
            </w:r>
          </w:p>
        </w:tc>
        <w:tc>
          <w:tcPr>
            <w:tcW w:w="7512" w:type="dxa"/>
          </w:tcPr>
          <w:p w:rsidR="00014D15" w:rsidRPr="003B6E15" w:rsidRDefault="00014D15" w:rsidP="00014D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项目</w:t>
            </w:r>
          </w:p>
        </w:tc>
        <w:tc>
          <w:tcPr>
            <w:tcW w:w="7512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做什么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行为产生的流水</w:t>
            </w:r>
          </w:p>
        </w:tc>
      </w:tr>
      <w:tr w:rsidR="00014D15" w:rsidTr="008D348D">
        <w:tc>
          <w:tcPr>
            <w:tcW w:w="1838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收入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/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支出</w:t>
            </w:r>
          </w:p>
        </w:tc>
        <w:tc>
          <w:tcPr>
            <w:tcW w:w="7512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每条流水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只可存在一个状态</w:t>
            </w:r>
          </w:p>
        </w:tc>
      </w:tr>
      <w:tr w:rsidR="00014D15" w:rsidTr="008D348D">
        <w:tc>
          <w:tcPr>
            <w:tcW w:w="1838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余额</w:t>
            </w:r>
          </w:p>
        </w:tc>
        <w:tc>
          <w:tcPr>
            <w:tcW w:w="7512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产生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该条流水后，查询对象的剩余额度</w:t>
            </w:r>
          </w:p>
        </w:tc>
      </w:tr>
      <w:tr w:rsidR="00014D15" w:rsidTr="008D348D">
        <w:tc>
          <w:tcPr>
            <w:tcW w:w="1838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摘要</w:t>
            </w:r>
          </w:p>
        </w:tc>
        <w:tc>
          <w:tcPr>
            <w:tcW w:w="7512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014D15" w:rsidRDefault="00014D15" w:rsidP="00014D15">
      <w:pPr>
        <w:ind w:firstLine="435"/>
      </w:pPr>
      <w:r>
        <w:rPr>
          <w:rFonts w:hint="eastAsia"/>
        </w:rPr>
        <w:t>页面</w:t>
      </w:r>
      <w:r>
        <w:t>如下：</w:t>
      </w:r>
    </w:p>
    <w:p w:rsidR="00014D15" w:rsidRPr="00014D15" w:rsidRDefault="00194FFE" w:rsidP="00014D15">
      <w:r>
        <w:rPr>
          <w:noProof/>
        </w:rPr>
        <w:drawing>
          <wp:inline distT="0" distB="0" distL="0" distR="0" wp14:anchorId="38188BDD" wp14:editId="20BA6D03">
            <wp:extent cx="5943600" cy="55473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CB" w:rsidRPr="00BE30CB" w:rsidRDefault="00BE30CB" w:rsidP="00BE30CB"/>
    <w:p w:rsidR="00014D15" w:rsidRDefault="00014D15">
      <w:pPr>
        <w:pStyle w:val="4"/>
      </w:pPr>
      <w:bookmarkStart w:id="231" w:name="_Toc442442397"/>
      <w:r>
        <w:rPr>
          <w:rFonts w:hint="eastAsia"/>
        </w:rPr>
        <w:t>查询</w:t>
      </w:r>
      <w:r>
        <w:t>财务报表</w:t>
      </w:r>
      <w:bookmarkEnd w:id="231"/>
    </w:p>
    <w:p w:rsidR="00014D15" w:rsidRPr="0028283F" w:rsidRDefault="00014D15" w:rsidP="00014D15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014D15" w:rsidRPr="004C0DEB" w:rsidRDefault="00014D15" w:rsidP="00014D1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、点击财务报表</w:t>
      </w:r>
      <w:r>
        <w:rPr>
          <w:rFonts w:ascii="Arial" w:hAnsi="Arial" w:cs="Arial"/>
          <w:i w:val="0"/>
          <w:color w:val="auto"/>
        </w:rPr>
        <w:t>，进入财务报表</w:t>
      </w:r>
      <w:r>
        <w:rPr>
          <w:rFonts w:ascii="Arial" w:hAnsi="Arial" w:cs="Arial" w:hint="eastAsia"/>
          <w:i w:val="0"/>
          <w:color w:val="auto"/>
        </w:rPr>
        <w:t>页面</w:t>
      </w:r>
      <w:r>
        <w:rPr>
          <w:rFonts w:ascii="Arial" w:hAnsi="Arial" w:cs="Arial"/>
          <w:i w:val="0"/>
          <w:color w:val="auto"/>
        </w:rPr>
        <w:t>，输入需要查询的条件，进行查询，最后显示查询结果，点击该结果</w:t>
      </w:r>
      <w:r>
        <w:rPr>
          <w:rFonts w:ascii="Arial" w:hAnsi="Arial" w:cs="Arial" w:hint="eastAsia"/>
          <w:i w:val="0"/>
          <w:color w:val="auto"/>
        </w:rPr>
        <w:t>后</w:t>
      </w:r>
      <w:r>
        <w:rPr>
          <w:rFonts w:ascii="Arial" w:hAnsi="Arial" w:cs="Arial"/>
          <w:i w:val="0"/>
          <w:color w:val="auto"/>
        </w:rPr>
        <w:t>的详情按钮，进入订单详情</w:t>
      </w:r>
    </w:p>
    <w:p w:rsidR="00014D15" w:rsidRPr="0028283F" w:rsidRDefault="00014D15" w:rsidP="00014D15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014D15" w:rsidRDefault="00014D15" w:rsidP="00014D1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014D15" w:rsidRDefault="00014D15" w:rsidP="00014D1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用户必须有权限查看</w:t>
      </w:r>
      <w:r>
        <w:rPr>
          <w:rFonts w:ascii="Arial" w:hAnsi="Arial" w:cs="Arial" w:hint="eastAsia"/>
          <w:i w:val="0"/>
          <w:color w:val="auto"/>
        </w:rPr>
        <w:t>财务报表</w:t>
      </w:r>
    </w:p>
    <w:p w:rsidR="00014D15" w:rsidRDefault="00014D15" w:rsidP="00014D15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014D15" w:rsidRPr="00291857" w:rsidRDefault="00014D15" w:rsidP="00014D1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3966" w:dyaOrig="1005">
          <v:shape id="_x0000_i1046" type="#_x0000_t75" style="width:468pt;height:34.5pt" o:ole="">
            <v:imagedata r:id="rId73" o:title=""/>
          </v:shape>
          <o:OLEObject Type="Embed" ProgID="Visio.Drawing.15" ShapeID="_x0000_i1046" DrawAspect="Content" ObjectID="_1519464874" r:id="rId74"/>
        </w:object>
      </w:r>
    </w:p>
    <w:p w:rsidR="00014D15" w:rsidRDefault="00014D15" w:rsidP="00014D15">
      <w:pPr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014D15" w:rsidRPr="00014D15" w:rsidRDefault="00014D15" w:rsidP="00014D15">
      <w:pPr>
        <w:rPr>
          <w:rFonts w:ascii="Arial" w:hAnsi="Arial" w:cs="Arial"/>
        </w:rPr>
      </w:pPr>
      <w:r>
        <w:rPr>
          <w:rFonts w:ascii="Arial" w:hAnsi="Arial" w:cs="Arial" w:hint="eastAsia"/>
          <w:b/>
        </w:rPr>
        <w:t xml:space="preserve">   </w:t>
      </w:r>
      <w:r w:rsidRPr="00014D15">
        <w:rPr>
          <w:rFonts w:ascii="Arial" w:hAnsi="Arial" w:cs="Arial" w:hint="eastAsia"/>
        </w:rPr>
        <w:t xml:space="preserve"> 1</w:t>
      </w:r>
      <w:r w:rsidRPr="00014D15">
        <w:rPr>
          <w:rFonts w:ascii="Arial" w:hAnsi="Arial" w:cs="Arial" w:hint="eastAsia"/>
        </w:rPr>
        <w:t>、财务</w:t>
      </w:r>
      <w:r w:rsidRPr="00014D15">
        <w:rPr>
          <w:rFonts w:ascii="Arial" w:hAnsi="Arial" w:cs="Arial"/>
        </w:rPr>
        <w:t>报表的查询字段包括：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014D15" w:rsidTr="008D348D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014D15" w:rsidRPr="003B6E15" w:rsidRDefault="00014D15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014D15" w:rsidRPr="003B6E15" w:rsidRDefault="00014D15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014D15" w:rsidTr="008D348D">
        <w:tc>
          <w:tcPr>
            <w:tcW w:w="1838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订单号</w:t>
            </w:r>
          </w:p>
        </w:tc>
        <w:tc>
          <w:tcPr>
            <w:tcW w:w="7512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景区名称</w:t>
            </w:r>
          </w:p>
        </w:tc>
        <w:tc>
          <w:tcPr>
            <w:tcW w:w="7512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产品名称</w:t>
            </w:r>
          </w:p>
        </w:tc>
        <w:tc>
          <w:tcPr>
            <w:tcW w:w="7512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</w:p>
        </w:tc>
        <w:tc>
          <w:tcPr>
            <w:tcW w:w="7512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</w:p>
        </w:tc>
        <w:tc>
          <w:tcPr>
            <w:tcW w:w="7512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下单人</w:t>
            </w:r>
          </w:p>
        </w:tc>
        <w:tc>
          <w:tcPr>
            <w:tcW w:w="7512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支付人</w:t>
            </w:r>
          </w:p>
        </w:tc>
        <w:tc>
          <w:tcPr>
            <w:tcW w:w="7512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状态</w:t>
            </w:r>
          </w:p>
        </w:tc>
        <w:tc>
          <w:tcPr>
            <w:tcW w:w="7512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预定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时间段</w:t>
            </w:r>
          </w:p>
        </w:tc>
        <w:tc>
          <w:tcPr>
            <w:tcW w:w="7512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支付时间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段</w:t>
            </w:r>
          </w:p>
        </w:tc>
        <w:tc>
          <w:tcPr>
            <w:tcW w:w="7512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检票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时间段</w:t>
            </w:r>
          </w:p>
        </w:tc>
        <w:tc>
          <w:tcPr>
            <w:tcW w:w="7512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014D15" w:rsidRDefault="00014D15" w:rsidP="00014D15">
      <w:pPr>
        <w:ind w:firstLine="435"/>
      </w:pPr>
      <w:r>
        <w:rPr>
          <w:rFonts w:hint="eastAsia"/>
        </w:rPr>
        <w:t>2</w:t>
      </w:r>
      <w:r>
        <w:rPr>
          <w:rFonts w:hint="eastAsia"/>
        </w:rPr>
        <w:t>、财务</w:t>
      </w:r>
      <w:r>
        <w:t>报表</w:t>
      </w:r>
      <w:r>
        <w:rPr>
          <w:rFonts w:hint="eastAsia"/>
        </w:rPr>
        <w:t>每条数据</w:t>
      </w:r>
      <w:r>
        <w:t>需要展示</w:t>
      </w:r>
      <w:r>
        <w:rPr>
          <w:rFonts w:hint="eastAsia"/>
        </w:rPr>
        <w:t>字段</w:t>
      </w:r>
      <w:r>
        <w:t>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014D15" w:rsidTr="008D348D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014D15" w:rsidRPr="003B6E15" w:rsidRDefault="00014D15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014D15" w:rsidRPr="003B6E15" w:rsidRDefault="00014D15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194FFE" w:rsidTr="008D348D">
        <w:tc>
          <w:tcPr>
            <w:tcW w:w="1838" w:type="dxa"/>
          </w:tcPr>
          <w:p w:rsidR="00194FFE" w:rsidRPr="003B6E15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订单号</w:t>
            </w:r>
          </w:p>
        </w:tc>
        <w:tc>
          <w:tcPr>
            <w:tcW w:w="7512" w:type="dxa"/>
          </w:tcPr>
          <w:p w:rsidR="00194FFE" w:rsidRPr="003B6E15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大数据库</w:t>
            </w:r>
          </w:p>
        </w:tc>
      </w:tr>
      <w:tr w:rsidR="00194FFE" w:rsidTr="008D348D">
        <w:tc>
          <w:tcPr>
            <w:tcW w:w="1838" w:type="dxa"/>
          </w:tcPr>
          <w:p w:rsidR="00194FFE" w:rsidRPr="003B6E15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预定时间</w:t>
            </w:r>
          </w:p>
        </w:tc>
        <w:tc>
          <w:tcPr>
            <w:tcW w:w="7512" w:type="dxa"/>
          </w:tcPr>
          <w:p w:rsidR="00194FFE" w:rsidRPr="003B6E15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下单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的时间</w:t>
            </w:r>
          </w:p>
        </w:tc>
      </w:tr>
      <w:tr w:rsidR="00194FFE" w:rsidTr="008D348D">
        <w:tc>
          <w:tcPr>
            <w:tcW w:w="1838" w:type="dxa"/>
          </w:tcPr>
          <w:p w:rsidR="00194FFE" w:rsidRPr="003B6E15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支付时间</w:t>
            </w:r>
          </w:p>
        </w:tc>
        <w:tc>
          <w:tcPr>
            <w:tcW w:w="7512" w:type="dxa"/>
          </w:tcPr>
          <w:p w:rsidR="00194FFE" w:rsidRPr="003B6E15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完成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支付的时间</w:t>
            </w:r>
          </w:p>
        </w:tc>
      </w:tr>
      <w:tr w:rsidR="00194FFE" w:rsidTr="008D348D">
        <w:tc>
          <w:tcPr>
            <w:tcW w:w="1838" w:type="dxa"/>
          </w:tcPr>
          <w:p w:rsidR="00194FFE" w:rsidRPr="003B6E15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检票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</w:t>
            </w:r>
          </w:p>
        </w:tc>
        <w:tc>
          <w:tcPr>
            <w:tcW w:w="7512" w:type="dxa"/>
          </w:tcPr>
          <w:p w:rsidR="00194FFE" w:rsidRPr="003B6E15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已检票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的游客中，最后一名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检票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游客的检票时间</w:t>
            </w:r>
          </w:p>
        </w:tc>
      </w:tr>
      <w:tr w:rsidR="00194FFE" w:rsidTr="008D348D">
        <w:tc>
          <w:tcPr>
            <w:tcW w:w="1838" w:type="dxa"/>
          </w:tcPr>
          <w:p w:rsidR="00194FFE" w:rsidRPr="003B6E15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来源</w:t>
            </w:r>
          </w:p>
        </w:tc>
        <w:tc>
          <w:tcPr>
            <w:tcW w:w="7512" w:type="dxa"/>
          </w:tcPr>
          <w:p w:rsidR="00194FFE" w:rsidRPr="003B6E15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、部门、旅行社</w:t>
            </w:r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景区名称</w:t>
            </w:r>
          </w:p>
        </w:tc>
        <w:tc>
          <w:tcPr>
            <w:tcW w:w="7512" w:type="dxa"/>
          </w:tcPr>
          <w:p w:rsidR="00194FFE" w:rsidRDefault="00802CA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32" w:author="Zhao Kai" w:date="2016-03-04T11:18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景区端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数据</w:t>
              </w:r>
            </w:ins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产品名称</w:t>
            </w:r>
          </w:p>
        </w:tc>
        <w:tc>
          <w:tcPr>
            <w:tcW w:w="7512" w:type="dxa"/>
          </w:tcPr>
          <w:p w:rsidR="00194FFE" w:rsidRDefault="00802CA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33" w:author="Zhao Kai" w:date="2016-03-04T11:19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供应端的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产品名称</w:t>
              </w:r>
            </w:ins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票型</w:t>
            </w:r>
          </w:p>
        </w:tc>
        <w:tc>
          <w:tcPr>
            <w:tcW w:w="7512" w:type="dxa"/>
          </w:tcPr>
          <w:p w:rsidR="00194FFE" w:rsidRDefault="00802CA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34" w:author="Zhao Kai" w:date="2016-03-04T11:19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供应端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的票型</w:t>
              </w:r>
            </w:ins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数量</w:t>
            </w:r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每个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产品的购买数量</w:t>
            </w:r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del w:id="235" w:author="Zhao Kai" w:date="2016-03-10T22:38:00Z">
              <w:r w:rsidDel="00B12E6C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delText>结算价</w:delText>
              </w:r>
            </w:del>
            <w:ins w:id="236" w:author="Zhao Kai" w:date="2016-03-10T22:38:00Z">
              <w:r w:rsidR="00B12E6C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建议零售价</w:t>
              </w:r>
            </w:ins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每个产品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</w:t>
            </w:r>
            <w:del w:id="237" w:author="Zhao Kai" w:date="2016-03-10T22:38:00Z">
              <w:r w:rsidDel="00B12E6C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结算价</w:delText>
              </w:r>
            </w:del>
            <w:ins w:id="238" w:author="Zhao Kai" w:date="2016-03-10T22:38:00Z">
              <w:r w:rsidR="00B12E6C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建议零售价</w:t>
              </w:r>
            </w:ins>
            <w:ins w:id="239" w:author="Zhao Kai" w:date="2016-03-04T11:20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</w:t>
              </w:r>
            </w:ins>
            <w:ins w:id="240" w:author="Zhao Kai" w:date="2016-03-04T11:22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对应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景区</w:t>
              </w:r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的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建议零售价</w:t>
              </w:r>
            </w:ins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现金</w:t>
            </w:r>
          </w:p>
        </w:tc>
        <w:tc>
          <w:tcPr>
            <w:tcW w:w="7512" w:type="dxa"/>
          </w:tcPr>
          <w:p w:rsidR="00194FFE" w:rsidRPr="00802CAE" w:rsidRDefault="00194FFE" w:rsidP="00802CA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信息</w:t>
            </w:r>
            <w:ins w:id="241" w:author="Zhao Kai" w:date="2016-03-04T11:23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</w:t>
              </w:r>
            </w:ins>
            <w:ins w:id="242" w:author="Zhao Kai" w:date="2016-03-04T11:26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该订单实际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支付金额</w:t>
              </w:r>
            </w:ins>
          </w:p>
        </w:tc>
      </w:tr>
      <w:tr w:rsidR="00B12E6C" w:rsidRPr="00B12E6C" w:rsidTr="008D348D">
        <w:trPr>
          <w:ins w:id="243" w:author="Zhao Kai" w:date="2016-03-10T22:38:00Z"/>
        </w:trPr>
        <w:tc>
          <w:tcPr>
            <w:tcW w:w="1838" w:type="dxa"/>
          </w:tcPr>
          <w:p w:rsidR="00B12E6C" w:rsidRDefault="00B12E6C" w:rsidP="00194FFE">
            <w:pPr>
              <w:rPr>
                <w:ins w:id="244" w:author="Zhao Kai" w:date="2016-03-10T22:38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45" w:author="Zhao Kai" w:date="2016-03-10T22:38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结算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金额</w:t>
              </w:r>
            </w:ins>
          </w:p>
        </w:tc>
        <w:tc>
          <w:tcPr>
            <w:tcW w:w="7512" w:type="dxa"/>
          </w:tcPr>
          <w:p w:rsidR="00B12E6C" w:rsidRDefault="00B12E6C" w:rsidP="00802CAE">
            <w:pPr>
              <w:rPr>
                <w:ins w:id="246" w:author="Zhao Kai" w:date="2016-03-10T22:38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47" w:author="Zhao Kai" w:date="2016-03-10T22:39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每个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子产品在该订单的结算金额</w:t>
              </w:r>
            </w:ins>
          </w:p>
        </w:tc>
      </w:tr>
      <w:tr w:rsidR="00B12E6C" w:rsidRPr="00B12E6C" w:rsidTr="008D348D">
        <w:trPr>
          <w:ins w:id="248" w:author="Zhao Kai" w:date="2016-03-10T22:39:00Z"/>
        </w:trPr>
        <w:tc>
          <w:tcPr>
            <w:tcW w:w="1838" w:type="dxa"/>
          </w:tcPr>
          <w:p w:rsidR="00B12E6C" w:rsidRDefault="00B12E6C" w:rsidP="00194FFE">
            <w:pPr>
              <w:rPr>
                <w:ins w:id="249" w:author="Zhao Kai" w:date="2016-03-10T22:39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50" w:author="Zhao Kai" w:date="2016-03-10T22:39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结算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数量</w:t>
              </w:r>
            </w:ins>
          </w:p>
        </w:tc>
        <w:tc>
          <w:tcPr>
            <w:tcW w:w="7512" w:type="dxa"/>
          </w:tcPr>
          <w:p w:rsidR="00B12E6C" w:rsidRDefault="00B12E6C" w:rsidP="00802CAE">
            <w:pPr>
              <w:rPr>
                <w:ins w:id="251" w:author="Zhao Kai" w:date="2016-03-10T22:39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52" w:author="Zhao Kai" w:date="2016-03-10T22:39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每个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子产品在该订单的结算数量</w:t>
              </w:r>
            </w:ins>
          </w:p>
        </w:tc>
      </w:tr>
      <w:tr w:rsidR="00B12E6C" w:rsidRPr="00B12E6C" w:rsidTr="008D348D">
        <w:trPr>
          <w:ins w:id="253" w:author="Zhao Kai" w:date="2016-03-10T22:40:00Z"/>
        </w:trPr>
        <w:tc>
          <w:tcPr>
            <w:tcW w:w="1838" w:type="dxa"/>
          </w:tcPr>
          <w:p w:rsidR="00B12E6C" w:rsidRDefault="00B12E6C" w:rsidP="00194FFE">
            <w:pPr>
              <w:rPr>
                <w:ins w:id="254" w:author="Zhao Kai" w:date="2016-03-10T22:40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55" w:author="Zhao Kai" w:date="2016-03-10T22:40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退款</w:t>
              </w:r>
            </w:ins>
          </w:p>
        </w:tc>
        <w:tc>
          <w:tcPr>
            <w:tcW w:w="7512" w:type="dxa"/>
          </w:tcPr>
          <w:p w:rsidR="00B12E6C" w:rsidRDefault="00B12E6C" w:rsidP="00802CAE">
            <w:pPr>
              <w:rPr>
                <w:ins w:id="256" w:author="Zhao Kai" w:date="2016-03-10T22:40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57" w:author="Zhao Kai" w:date="2016-03-10T22:40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每个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子产品在该订单的退款数</w:t>
              </w:r>
            </w:ins>
          </w:p>
        </w:tc>
      </w:tr>
      <w:tr w:rsidR="00B12E6C" w:rsidRPr="00B12E6C" w:rsidTr="008D348D">
        <w:trPr>
          <w:ins w:id="258" w:author="Zhao Kai" w:date="2016-03-10T22:40:00Z"/>
        </w:trPr>
        <w:tc>
          <w:tcPr>
            <w:tcW w:w="1838" w:type="dxa"/>
          </w:tcPr>
          <w:p w:rsidR="00B12E6C" w:rsidRDefault="00B12E6C" w:rsidP="00194FFE">
            <w:pPr>
              <w:rPr>
                <w:ins w:id="259" w:author="Zhao Kai" w:date="2016-03-10T22:40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60" w:author="Zhao Kai" w:date="2016-03-10T22:40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退款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数量</w:t>
              </w:r>
            </w:ins>
          </w:p>
        </w:tc>
        <w:tc>
          <w:tcPr>
            <w:tcW w:w="7512" w:type="dxa"/>
          </w:tcPr>
          <w:p w:rsidR="00B12E6C" w:rsidRDefault="00B12E6C" w:rsidP="00802CAE">
            <w:pPr>
              <w:rPr>
                <w:ins w:id="261" w:author="Zhao Kai" w:date="2016-03-10T22:40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62" w:author="Zhao Kai" w:date="2016-03-10T22:40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每个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子产品在该订单的退款数量</w:t>
              </w:r>
            </w:ins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获得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现金</w:t>
            </w:r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退款</w:t>
            </w:r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支出金币</w:t>
            </w:r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的信息</w:t>
            </w:r>
            <w:ins w:id="263" w:author="Zhao Kai" w:date="2016-03-04T11:27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该订单金币抵用金额</w:t>
              </w:r>
            </w:ins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获得金币</w:t>
            </w:r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检票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或过期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票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中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，总共产生的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金币</w:t>
            </w:r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积分</w:t>
            </w:r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的信息</w:t>
            </w:r>
            <w:ins w:id="264" w:author="Zhao Kai" w:date="2016-03-04T11:28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，实际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支付的积分类型的积分数量</w:t>
              </w:r>
            </w:ins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获得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积分</w:t>
            </w:r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检票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或过期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票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中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，总共产生的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积分</w:t>
            </w:r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订单状态</w:t>
            </w:r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</w:p>
        </w:tc>
        <w:tc>
          <w:tcPr>
            <w:tcW w:w="7512" w:type="dxa"/>
          </w:tcPr>
          <w:p w:rsidR="00194FFE" w:rsidRDefault="00802CA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65" w:author="Zhao Kai" w:date="2016-03-04T11:29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在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创建订单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时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选择的部门</w:t>
              </w:r>
            </w:ins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</w:p>
        </w:tc>
        <w:tc>
          <w:tcPr>
            <w:tcW w:w="7512" w:type="dxa"/>
          </w:tcPr>
          <w:p w:rsidR="00194FFE" w:rsidRDefault="00802CA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66" w:author="Zhao Kai" w:date="2016-03-04T11:29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在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创建订单时选择的导游</w:t>
              </w:r>
            </w:ins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下单人</w:t>
            </w:r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生成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的订单时的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操作人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帐号</w:t>
            </w:r>
            <w:ins w:id="267" w:author="Zhao Kai" w:date="2016-03-04T11:29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如果</w:t>
              </w:r>
            </w:ins>
            <w:ins w:id="268" w:author="Zhao Kai" w:date="2016-03-04T11:30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该字段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没有填写，则显示帐号</w:t>
              </w:r>
            </w:ins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支付人</w:t>
            </w:r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完成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支付的操作人帐号</w:t>
            </w:r>
            <w:ins w:id="269" w:author="Zhao Kai" w:date="2016-03-04T11:30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如果</w:t>
              </w:r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该字段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没有填写，则显示帐号</w:t>
              </w:r>
            </w:ins>
          </w:p>
        </w:tc>
      </w:tr>
      <w:tr w:rsidR="00B12E6C" w:rsidTr="008E5E83">
        <w:trPr>
          <w:ins w:id="270" w:author="Zhao Kai" w:date="2016-03-10T22:44:00Z"/>
        </w:trPr>
        <w:tc>
          <w:tcPr>
            <w:tcW w:w="1838" w:type="dxa"/>
          </w:tcPr>
          <w:p w:rsidR="00B12E6C" w:rsidRDefault="00B12E6C" w:rsidP="008E5E83">
            <w:pPr>
              <w:rPr>
                <w:ins w:id="271" w:author="Zhao Kai" w:date="2016-03-10T22:44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72" w:author="Zhao Kai" w:date="2016-03-10T22:44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总结算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金额</w:t>
              </w:r>
            </w:ins>
          </w:p>
        </w:tc>
        <w:tc>
          <w:tcPr>
            <w:tcW w:w="7512" w:type="dxa"/>
          </w:tcPr>
          <w:p w:rsidR="00B12E6C" w:rsidRDefault="00B12E6C" w:rsidP="008E5E83">
            <w:pPr>
              <w:rPr>
                <w:ins w:id="273" w:author="Zhao Kai" w:date="2016-03-10T22:44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74" w:author="Zhao Kai" w:date="2016-03-10T22:45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展示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所查条件下的报表的现金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结算总和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，不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受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分页影响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；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初始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没有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查询条件时，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不做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展示</w:t>
              </w:r>
            </w:ins>
          </w:p>
        </w:tc>
      </w:tr>
      <w:tr w:rsidR="00B12E6C" w:rsidTr="008E5E83">
        <w:trPr>
          <w:ins w:id="275" w:author="Zhao Kai" w:date="2016-03-10T22:44:00Z"/>
        </w:trPr>
        <w:tc>
          <w:tcPr>
            <w:tcW w:w="1838" w:type="dxa"/>
          </w:tcPr>
          <w:p w:rsidR="00B12E6C" w:rsidRDefault="00B12E6C" w:rsidP="00B12E6C">
            <w:pPr>
              <w:rPr>
                <w:ins w:id="276" w:author="Zhao Kai" w:date="2016-03-10T22:44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77" w:author="Zhao Kai" w:date="2016-03-10T22:44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总结算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数量</w:t>
              </w:r>
            </w:ins>
          </w:p>
        </w:tc>
        <w:tc>
          <w:tcPr>
            <w:tcW w:w="7512" w:type="dxa"/>
          </w:tcPr>
          <w:p w:rsidR="00B12E6C" w:rsidRDefault="00B12E6C" w:rsidP="00B12E6C">
            <w:pPr>
              <w:rPr>
                <w:ins w:id="278" w:author="Zhao Kai" w:date="2016-03-10T22:44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79" w:author="Zhao Kai" w:date="2016-03-10T22:45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展示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所查条件下的报表的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结算</w:t>
              </w:r>
            </w:ins>
            <w:ins w:id="280" w:author="Zhao Kai" w:date="2016-03-10T22:46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数量</w:t>
              </w:r>
            </w:ins>
            <w:ins w:id="281" w:author="Zhao Kai" w:date="2016-03-10T22:45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总和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，不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受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分页影响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；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初始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没有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查询条件时，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不做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展示</w:t>
              </w:r>
            </w:ins>
          </w:p>
        </w:tc>
      </w:tr>
      <w:tr w:rsidR="00B12E6C" w:rsidTr="008E5E83">
        <w:trPr>
          <w:ins w:id="282" w:author="Zhao Kai" w:date="2016-03-10T22:44:00Z"/>
        </w:trPr>
        <w:tc>
          <w:tcPr>
            <w:tcW w:w="1838" w:type="dxa"/>
          </w:tcPr>
          <w:p w:rsidR="00B12E6C" w:rsidRDefault="00B12E6C" w:rsidP="00B12E6C">
            <w:pPr>
              <w:rPr>
                <w:ins w:id="283" w:author="Zhao Kai" w:date="2016-03-10T22:44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84" w:author="Zhao Kai" w:date="2016-03-10T22:44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总退款</w:t>
              </w:r>
            </w:ins>
          </w:p>
        </w:tc>
        <w:tc>
          <w:tcPr>
            <w:tcW w:w="7512" w:type="dxa"/>
          </w:tcPr>
          <w:p w:rsidR="00B12E6C" w:rsidRDefault="00B12E6C" w:rsidP="00B12E6C">
            <w:pPr>
              <w:rPr>
                <w:ins w:id="285" w:author="Zhao Kai" w:date="2016-03-10T22:44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86" w:author="Zhao Kai" w:date="2016-03-10T22:46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展示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所查条件下的报表的现金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退款总和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，不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受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分页影响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；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初始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没有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查询条件时，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不做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展示</w:t>
              </w:r>
            </w:ins>
          </w:p>
        </w:tc>
      </w:tr>
      <w:tr w:rsidR="00B12E6C" w:rsidTr="008E5E83">
        <w:trPr>
          <w:ins w:id="287" w:author="Zhao Kai" w:date="2016-03-10T22:44:00Z"/>
        </w:trPr>
        <w:tc>
          <w:tcPr>
            <w:tcW w:w="1838" w:type="dxa"/>
          </w:tcPr>
          <w:p w:rsidR="00B12E6C" w:rsidRDefault="00B12E6C" w:rsidP="00B12E6C">
            <w:pPr>
              <w:rPr>
                <w:ins w:id="288" w:author="Zhao Kai" w:date="2016-03-10T22:44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89" w:author="Zhao Kai" w:date="2016-03-10T22:45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总</w:t>
              </w:r>
            </w:ins>
            <w:ins w:id="290" w:author="Zhao Kai" w:date="2016-03-10T22:44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退款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数量</w:t>
              </w:r>
            </w:ins>
          </w:p>
        </w:tc>
        <w:tc>
          <w:tcPr>
            <w:tcW w:w="7512" w:type="dxa"/>
          </w:tcPr>
          <w:p w:rsidR="00B12E6C" w:rsidRDefault="00B12E6C" w:rsidP="00B12E6C">
            <w:pPr>
              <w:rPr>
                <w:ins w:id="291" w:author="Zhao Kai" w:date="2016-03-10T22:44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92" w:author="Zhao Kai" w:date="2016-03-10T22:46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展示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所查条件下的报表的现金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退款总数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，不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受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分页影响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；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初始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没有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查询条件时，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不做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展示</w:t>
              </w:r>
            </w:ins>
          </w:p>
        </w:tc>
      </w:tr>
      <w:tr w:rsidR="00B12E6C" w:rsidTr="008D348D">
        <w:tc>
          <w:tcPr>
            <w:tcW w:w="1838" w:type="dxa"/>
          </w:tcPr>
          <w:p w:rsidR="00B12E6C" w:rsidRDefault="00B12E6C" w:rsidP="00B12E6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总支出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现金</w:t>
            </w:r>
          </w:p>
        </w:tc>
        <w:tc>
          <w:tcPr>
            <w:tcW w:w="7512" w:type="dxa"/>
          </w:tcPr>
          <w:p w:rsidR="00B12E6C" w:rsidRDefault="00B12E6C" w:rsidP="00B12E6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所查条件下的报表的现金支出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总和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分页影响</w:t>
            </w:r>
            <w:ins w:id="293" w:author="Zhao Kai" w:date="2016-03-04T11:34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；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初始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没有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查询</w:t>
              </w:r>
            </w:ins>
            <w:ins w:id="294" w:author="Zhao Kai" w:date="2016-03-04T11:35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条件时，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不做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展示</w:t>
              </w:r>
            </w:ins>
          </w:p>
        </w:tc>
      </w:tr>
      <w:tr w:rsidR="00B12E6C" w:rsidTr="008D348D">
        <w:tc>
          <w:tcPr>
            <w:tcW w:w="1838" w:type="dxa"/>
          </w:tcPr>
          <w:p w:rsidR="00B12E6C" w:rsidRDefault="00B12E6C" w:rsidP="00B12E6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收入现金</w:t>
            </w:r>
          </w:p>
        </w:tc>
        <w:tc>
          <w:tcPr>
            <w:tcW w:w="7512" w:type="dxa"/>
          </w:tcPr>
          <w:p w:rsidR="00B12E6C" w:rsidRDefault="00B12E6C" w:rsidP="00B12E6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所查条件下的报表的现金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收入总和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分页影响</w:t>
            </w:r>
            <w:ins w:id="295" w:author="Zhao Kai" w:date="2016-03-04T11:35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；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初始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没有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查询条件时，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不做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展示</w:t>
              </w:r>
            </w:ins>
          </w:p>
        </w:tc>
      </w:tr>
      <w:tr w:rsidR="00B12E6C" w:rsidTr="008D348D">
        <w:tc>
          <w:tcPr>
            <w:tcW w:w="1838" w:type="dxa"/>
          </w:tcPr>
          <w:p w:rsidR="00B12E6C" w:rsidRDefault="00B12E6C" w:rsidP="00B12E6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支出金币</w:t>
            </w:r>
          </w:p>
        </w:tc>
        <w:tc>
          <w:tcPr>
            <w:tcW w:w="7512" w:type="dxa"/>
          </w:tcPr>
          <w:p w:rsidR="00B12E6C" w:rsidRDefault="00B12E6C" w:rsidP="00B12E6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所查条件下的报表的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金币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支出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总和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分页影响</w:t>
            </w:r>
            <w:ins w:id="296" w:author="Zhao Kai" w:date="2016-03-04T11:35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；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初始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没有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查询条件时，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不做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展示</w:t>
              </w:r>
            </w:ins>
          </w:p>
        </w:tc>
      </w:tr>
      <w:tr w:rsidR="00B12E6C" w:rsidTr="008D348D">
        <w:tc>
          <w:tcPr>
            <w:tcW w:w="1838" w:type="dxa"/>
          </w:tcPr>
          <w:p w:rsidR="00B12E6C" w:rsidRDefault="00B12E6C" w:rsidP="00B12E6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收入金币</w:t>
            </w:r>
          </w:p>
        </w:tc>
        <w:tc>
          <w:tcPr>
            <w:tcW w:w="7512" w:type="dxa"/>
          </w:tcPr>
          <w:p w:rsidR="00B12E6C" w:rsidRDefault="00B12E6C" w:rsidP="00B12E6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所查条件下的报表的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金币收入总和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分页影响</w:t>
            </w:r>
            <w:ins w:id="297" w:author="Zhao Kai" w:date="2016-03-04T11:35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；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初始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没有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查询条件时，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不做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展示</w:t>
              </w:r>
            </w:ins>
          </w:p>
        </w:tc>
      </w:tr>
      <w:tr w:rsidR="00B12E6C" w:rsidTr="008D348D">
        <w:tc>
          <w:tcPr>
            <w:tcW w:w="1838" w:type="dxa"/>
          </w:tcPr>
          <w:p w:rsidR="00B12E6C" w:rsidRDefault="00B12E6C" w:rsidP="00B12E6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总支出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积分</w:t>
            </w:r>
          </w:p>
        </w:tc>
        <w:tc>
          <w:tcPr>
            <w:tcW w:w="7512" w:type="dxa"/>
          </w:tcPr>
          <w:p w:rsidR="00B12E6C" w:rsidRDefault="00B12E6C" w:rsidP="00B12E6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所查条件下的报表的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积分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支出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总和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分页影响</w:t>
            </w:r>
            <w:ins w:id="298" w:author="Zhao Kai" w:date="2016-03-04T11:35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；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初始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没有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查询条件时，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不做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展示</w:t>
              </w:r>
            </w:ins>
          </w:p>
        </w:tc>
      </w:tr>
      <w:tr w:rsidR="00B12E6C" w:rsidTr="008D348D">
        <w:tc>
          <w:tcPr>
            <w:tcW w:w="1838" w:type="dxa"/>
          </w:tcPr>
          <w:p w:rsidR="00B12E6C" w:rsidRDefault="00B12E6C" w:rsidP="00B12E6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总收入积分</w:t>
            </w:r>
          </w:p>
        </w:tc>
        <w:tc>
          <w:tcPr>
            <w:tcW w:w="7512" w:type="dxa"/>
          </w:tcPr>
          <w:p w:rsidR="00B12E6C" w:rsidRDefault="00B12E6C" w:rsidP="00B12E6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所查条件下的报表的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积分收入总和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分页影响</w:t>
            </w:r>
            <w:ins w:id="299" w:author="Zhao Kai" w:date="2016-03-04T11:35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；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初始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没有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查询条件时，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不做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展示</w:t>
              </w:r>
            </w:ins>
          </w:p>
        </w:tc>
      </w:tr>
    </w:tbl>
    <w:p w:rsidR="00014D15" w:rsidRDefault="00014D15" w:rsidP="00014D15">
      <w:pPr>
        <w:ind w:firstLine="435"/>
      </w:pPr>
      <w:r>
        <w:rPr>
          <w:rFonts w:hint="eastAsia"/>
        </w:rPr>
        <w:t>页面</w:t>
      </w:r>
      <w:r>
        <w:t>展示如下：</w:t>
      </w:r>
    </w:p>
    <w:p w:rsidR="00014D15" w:rsidRDefault="00014D15" w:rsidP="00014D15">
      <w:r>
        <w:rPr>
          <w:noProof/>
        </w:rPr>
        <w:drawing>
          <wp:inline distT="0" distB="0" distL="0" distR="0" wp14:anchorId="2AF4C9C2" wp14:editId="0BECDDC3">
            <wp:extent cx="5943600" cy="29851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8D" w:rsidRPr="00014D15" w:rsidRDefault="008D348D" w:rsidP="00014D15"/>
    <w:p w:rsidR="008D348D" w:rsidRDefault="008D348D">
      <w:pPr>
        <w:pStyle w:val="4"/>
      </w:pPr>
      <w:bookmarkStart w:id="300" w:name="_Toc442442398"/>
      <w:r>
        <w:rPr>
          <w:rFonts w:hint="eastAsia"/>
        </w:rPr>
        <w:t>查询</w:t>
      </w:r>
      <w:r>
        <w:t>返利收入表和</w:t>
      </w:r>
      <w:r>
        <w:rPr>
          <w:rFonts w:hint="eastAsia"/>
        </w:rPr>
        <w:t>详情</w:t>
      </w:r>
      <w:bookmarkEnd w:id="300"/>
    </w:p>
    <w:p w:rsidR="008D348D" w:rsidRPr="0028283F" w:rsidRDefault="008D348D" w:rsidP="008D348D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8D348D" w:rsidRPr="004C0DEB" w:rsidRDefault="008D348D" w:rsidP="008D348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、点击返利查询</w:t>
      </w:r>
      <w:r>
        <w:rPr>
          <w:rFonts w:ascii="Arial" w:hAnsi="Arial" w:cs="Arial"/>
          <w:i w:val="0"/>
          <w:color w:val="auto"/>
        </w:rPr>
        <w:t>，进入返利收入表页面，</w:t>
      </w:r>
      <w:r>
        <w:rPr>
          <w:rFonts w:ascii="Arial" w:hAnsi="Arial" w:cs="Arial" w:hint="eastAsia"/>
          <w:i w:val="0"/>
          <w:color w:val="auto"/>
        </w:rPr>
        <w:t>该页面</w:t>
      </w:r>
      <w:r>
        <w:rPr>
          <w:rFonts w:ascii="Arial" w:hAnsi="Arial" w:cs="Arial"/>
          <w:i w:val="0"/>
          <w:color w:val="auto"/>
        </w:rPr>
        <w:t>展示</w:t>
      </w:r>
      <w:r>
        <w:rPr>
          <w:rFonts w:ascii="Arial" w:hAnsi="Arial" w:cs="Arial" w:hint="eastAsia"/>
          <w:i w:val="0"/>
          <w:color w:val="auto"/>
        </w:rPr>
        <w:t>查询时间内</w:t>
      </w:r>
      <w:r>
        <w:rPr>
          <w:rFonts w:ascii="Arial" w:hAnsi="Arial" w:cs="Arial"/>
          <w:i w:val="0"/>
          <w:color w:val="auto"/>
        </w:rPr>
        <w:t>所有景区的</w:t>
      </w:r>
      <w:r>
        <w:rPr>
          <w:rFonts w:ascii="Arial" w:hAnsi="Arial" w:cs="Arial" w:hint="eastAsia"/>
          <w:i w:val="0"/>
          <w:color w:val="auto"/>
        </w:rPr>
        <w:t>采购</w:t>
      </w:r>
      <w:r>
        <w:rPr>
          <w:rFonts w:ascii="Arial" w:hAnsi="Arial" w:cs="Arial"/>
          <w:i w:val="0"/>
          <w:color w:val="auto"/>
        </w:rPr>
        <w:t>产品</w:t>
      </w:r>
      <w:r>
        <w:rPr>
          <w:rFonts w:ascii="Arial" w:hAnsi="Arial" w:cs="Arial" w:hint="eastAsia"/>
          <w:i w:val="0"/>
          <w:color w:val="auto"/>
        </w:rPr>
        <w:t>所</w:t>
      </w:r>
      <w:r>
        <w:rPr>
          <w:rFonts w:ascii="Arial" w:hAnsi="Arial" w:cs="Arial"/>
          <w:i w:val="0"/>
          <w:color w:val="auto"/>
        </w:rPr>
        <w:t>产生的返利数据，点击查看</w:t>
      </w:r>
      <w:r>
        <w:rPr>
          <w:rFonts w:ascii="Arial" w:hAnsi="Arial" w:cs="Arial" w:hint="eastAsia"/>
          <w:i w:val="0"/>
          <w:color w:val="auto"/>
        </w:rPr>
        <w:t>详情</w:t>
      </w:r>
      <w:r>
        <w:rPr>
          <w:rFonts w:ascii="Arial" w:hAnsi="Arial" w:cs="Arial"/>
          <w:i w:val="0"/>
          <w:color w:val="auto"/>
        </w:rPr>
        <w:t>，进入某景区的某产品在查询条件下的订单</w:t>
      </w:r>
      <w:r>
        <w:rPr>
          <w:rFonts w:ascii="Arial" w:hAnsi="Arial" w:cs="Arial" w:hint="eastAsia"/>
          <w:i w:val="0"/>
          <w:color w:val="auto"/>
        </w:rPr>
        <w:t>情况</w:t>
      </w:r>
      <w:r>
        <w:rPr>
          <w:rFonts w:ascii="Arial" w:hAnsi="Arial" w:cs="Arial"/>
          <w:i w:val="0"/>
          <w:color w:val="auto"/>
        </w:rPr>
        <w:t>，点击订单详情，</w:t>
      </w:r>
      <w:r>
        <w:rPr>
          <w:rFonts w:ascii="Arial" w:hAnsi="Arial" w:cs="Arial" w:hint="eastAsia"/>
          <w:i w:val="0"/>
          <w:color w:val="auto"/>
        </w:rPr>
        <w:t>进入</w:t>
      </w:r>
      <w:r>
        <w:rPr>
          <w:rFonts w:ascii="Arial" w:hAnsi="Arial" w:cs="Arial"/>
          <w:i w:val="0"/>
          <w:color w:val="auto"/>
        </w:rPr>
        <w:t>该订单详情页面</w:t>
      </w:r>
    </w:p>
    <w:p w:rsidR="008D348D" w:rsidRPr="0028283F" w:rsidRDefault="008D348D" w:rsidP="008D348D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8D348D" w:rsidRDefault="008D348D" w:rsidP="008D348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8D348D" w:rsidRDefault="008D348D" w:rsidP="008D348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</w:t>
      </w:r>
      <w:r>
        <w:rPr>
          <w:rFonts w:ascii="Arial" w:hAnsi="Arial" w:cs="Arial" w:hint="eastAsia"/>
          <w:i w:val="0"/>
          <w:color w:val="auto"/>
        </w:rPr>
        <w:t>查看</w:t>
      </w:r>
      <w:r>
        <w:rPr>
          <w:rFonts w:ascii="Arial" w:hAnsi="Arial" w:cs="Arial"/>
          <w:i w:val="0"/>
          <w:color w:val="auto"/>
        </w:rPr>
        <w:t>返利收入</w:t>
      </w:r>
    </w:p>
    <w:p w:rsidR="008D348D" w:rsidRDefault="008D348D" w:rsidP="008D348D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8D348D" w:rsidRPr="00291857" w:rsidRDefault="008D348D" w:rsidP="008D34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3966" w:dyaOrig="1005">
          <v:shape id="_x0000_i1047" type="#_x0000_t75" style="width:468pt;height:34.5pt" o:ole="">
            <v:imagedata r:id="rId73" o:title=""/>
          </v:shape>
          <o:OLEObject Type="Embed" ProgID="Visio.Drawing.15" ShapeID="_x0000_i1047" DrawAspect="Content" ObjectID="_1519464875" r:id="rId76"/>
        </w:object>
      </w:r>
    </w:p>
    <w:p w:rsidR="008D348D" w:rsidRDefault="008D348D" w:rsidP="008D348D">
      <w:pPr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8D348D" w:rsidRDefault="008D348D" w:rsidP="008D348D">
      <w:pPr>
        <w:rPr>
          <w:rFonts w:ascii="Arial" w:hAnsi="Arial" w:cs="Arial"/>
          <w:color w:val="000000" w:themeColor="text1"/>
          <w:sz w:val="18"/>
          <w:szCs w:val="18"/>
        </w:rPr>
      </w:pPr>
      <w:r>
        <w:rPr>
          <w:rFonts w:ascii="Arial" w:hAnsi="Arial" w:cs="Arial" w:hint="eastAsia"/>
          <w:color w:val="000000" w:themeColor="text1"/>
          <w:sz w:val="18"/>
          <w:szCs w:val="18"/>
        </w:rPr>
        <w:t xml:space="preserve">    </w:t>
      </w:r>
      <w:r w:rsidRPr="003E0815">
        <w:rPr>
          <w:rFonts w:ascii="Arial" w:hAnsi="Arial" w:cs="Arial" w:hint="eastAsia"/>
          <w:color w:val="000000" w:themeColor="text1"/>
          <w:szCs w:val="18"/>
        </w:rPr>
        <w:t>1</w:t>
      </w:r>
      <w:r w:rsidRPr="003E0815">
        <w:rPr>
          <w:rFonts w:ascii="Arial" w:hAnsi="Arial" w:cs="Arial" w:hint="eastAsia"/>
          <w:color w:val="000000" w:themeColor="text1"/>
          <w:szCs w:val="18"/>
        </w:rPr>
        <w:t>、</w:t>
      </w:r>
      <w:r w:rsidRPr="003E0815">
        <w:rPr>
          <w:rFonts w:ascii="Arial" w:hAnsi="Arial" w:cs="Arial"/>
          <w:color w:val="000000" w:themeColor="text1"/>
          <w:szCs w:val="18"/>
        </w:rPr>
        <w:t>销售返利收入表的查询字段有：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8D348D" w:rsidTr="008D348D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8D348D" w:rsidRPr="003B6E15" w:rsidRDefault="008D348D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8D348D" w:rsidRPr="003B6E15" w:rsidRDefault="008D348D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8D348D" w:rsidTr="008D348D">
        <w:tc>
          <w:tcPr>
            <w:tcW w:w="1838" w:type="dxa"/>
          </w:tcPr>
          <w:p w:rsidR="008D348D" w:rsidRPr="003B6E15" w:rsidRDefault="008D348D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查询时间段</w:t>
            </w:r>
          </w:p>
        </w:tc>
        <w:tc>
          <w:tcPr>
            <w:tcW w:w="7512" w:type="dxa"/>
          </w:tcPr>
          <w:p w:rsidR="008D348D" w:rsidRPr="003B6E15" w:rsidRDefault="008D348D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8D348D" w:rsidTr="008D348D">
        <w:tc>
          <w:tcPr>
            <w:tcW w:w="1838" w:type="dxa"/>
          </w:tcPr>
          <w:p w:rsidR="008D348D" w:rsidRPr="003B6E15" w:rsidRDefault="00D958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票型</w:t>
            </w:r>
          </w:p>
        </w:tc>
        <w:tc>
          <w:tcPr>
            <w:tcW w:w="7512" w:type="dxa"/>
          </w:tcPr>
          <w:p w:rsidR="008D348D" w:rsidRPr="003B6E15" w:rsidRDefault="008D348D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8D348D" w:rsidTr="008D348D">
        <w:tc>
          <w:tcPr>
            <w:tcW w:w="1838" w:type="dxa"/>
          </w:tcPr>
          <w:p w:rsidR="008D348D" w:rsidRPr="003B6E15" w:rsidRDefault="00D958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票品</w:t>
            </w:r>
          </w:p>
        </w:tc>
        <w:tc>
          <w:tcPr>
            <w:tcW w:w="7512" w:type="dxa"/>
          </w:tcPr>
          <w:p w:rsidR="008D348D" w:rsidRPr="003B6E15" w:rsidRDefault="008D348D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D958CB" w:rsidTr="008D348D">
        <w:tc>
          <w:tcPr>
            <w:tcW w:w="1838" w:type="dxa"/>
          </w:tcPr>
          <w:p w:rsidR="00D958CB" w:rsidRDefault="00D958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名称</w:t>
            </w:r>
          </w:p>
        </w:tc>
        <w:tc>
          <w:tcPr>
            <w:tcW w:w="7512" w:type="dxa"/>
          </w:tcPr>
          <w:p w:rsidR="00D958CB" w:rsidRPr="003B6E15" w:rsidRDefault="00D958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D958CB" w:rsidRPr="003E0815" w:rsidRDefault="00D958CB" w:rsidP="00D958CB">
      <w:pPr>
        <w:ind w:firstLine="360"/>
        <w:rPr>
          <w:rFonts w:ascii="Arial" w:hAnsi="Arial" w:cs="Arial"/>
          <w:color w:val="000000" w:themeColor="text1"/>
          <w:szCs w:val="18"/>
        </w:rPr>
      </w:pPr>
      <w:r w:rsidRPr="003E0815">
        <w:rPr>
          <w:rFonts w:ascii="Arial" w:hAnsi="Arial" w:cs="Arial" w:hint="eastAsia"/>
          <w:color w:val="000000" w:themeColor="text1"/>
          <w:szCs w:val="18"/>
        </w:rPr>
        <w:t>2</w:t>
      </w:r>
      <w:r w:rsidRPr="003E0815">
        <w:rPr>
          <w:rFonts w:ascii="Arial" w:hAnsi="Arial" w:cs="Arial" w:hint="eastAsia"/>
          <w:color w:val="000000" w:themeColor="text1"/>
          <w:szCs w:val="18"/>
        </w:rPr>
        <w:t>、查询</w:t>
      </w:r>
      <w:r w:rsidRPr="003E0815">
        <w:rPr>
          <w:rFonts w:ascii="Arial" w:hAnsi="Arial" w:cs="Arial"/>
          <w:color w:val="000000" w:themeColor="text1"/>
          <w:szCs w:val="18"/>
        </w:rPr>
        <w:t>的展示结果，</w:t>
      </w:r>
      <w:r w:rsidRPr="003E0815">
        <w:rPr>
          <w:rFonts w:ascii="Arial" w:hAnsi="Arial" w:cs="Arial" w:hint="eastAsia"/>
          <w:color w:val="000000" w:themeColor="text1"/>
          <w:szCs w:val="18"/>
        </w:rPr>
        <w:t>按照</w:t>
      </w:r>
      <w:r w:rsidRPr="003E0815">
        <w:rPr>
          <w:rFonts w:ascii="Arial" w:hAnsi="Arial" w:cs="Arial"/>
          <w:color w:val="000000" w:themeColor="text1"/>
          <w:szCs w:val="18"/>
        </w:rPr>
        <w:t>景区拼音首字母正序顺序排列，不输入条件，为</w:t>
      </w:r>
      <w:r w:rsidRPr="003E0815">
        <w:rPr>
          <w:rFonts w:ascii="Arial" w:hAnsi="Arial" w:cs="Arial" w:hint="eastAsia"/>
          <w:color w:val="000000" w:themeColor="text1"/>
          <w:szCs w:val="18"/>
        </w:rPr>
        <w:t>全</w:t>
      </w:r>
      <w:r w:rsidRPr="003E0815">
        <w:rPr>
          <w:rFonts w:ascii="Arial" w:hAnsi="Arial" w:cs="Arial"/>
          <w:color w:val="000000" w:themeColor="text1"/>
          <w:szCs w:val="18"/>
        </w:rPr>
        <w:t>条件查询</w:t>
      </w:r>
      <w:r w:rsidRPr="003E0815">
        <w:rPr>
          <w:rFonts w:ascii="Arial" w:hAnsi="Arial" w:cs="Arial" w:hint="eastAsia"/>
          <w:color w:val="000000" w:themeColor="text1"/>
          <w:szCs w:val="18"/>
        </w:rPr>
        <w:t>，</w:t>
      </w:r>
      <w:r w:rsidRPr="003E0815">
        <w:rPr>
          <w:rFonts w:ascii="Arial" w:hAnsi="Arial" w:cs="Arial"/>
          <w:color w:val="000000" w:themeColor="text1"/>
          <w:szCs w:val="18"/>
        </w:rPr>
        <w:t>结果分页显示，一页显示</w:t>
      </w:r>
      <w:r w:rsidRPr="003E0815">
        <w:rPr>
          <w:rFonts w:ascii="Arial" w:hAnsi="Arial" w:cs="Arial" w:hint="eastAsia"/>
          <w:color w:val="000000" w:themeColor="text1"/>
          <w:szCs w:val="18"/>
        </w:rPr>
        <w:t>20</w:t>
      </w:r>
      <w:r w:rsidRPr="003E0815">
        <w:rPr>
          <w:rFonts w:ascii="Arial" w:hAnsi="Arial" w:cs="Arial" w:hint="eastAsia"/>
          <w:color w:val="000000" w:themeColor="text1"/>
          <w:szCs w:val="18"/>
        </w:rPr>
        <w:t>条</w:t>
      </w:r>
      <w:r w:rsidRPr="003E0815">
        <w:rPr>
          <w:rFonts w:ascii="Arial" w:hAnsi="Arial" w:cs="Arial"/>
          <w:color w:val="000000" w:themeColor="text1"/>
          <w:szCs w:val="18"/>
        </w:rPr>
        <w:t>数据</w:t>
      </w:r>
      <w:r w:rsidRPr="003E0815">
        <w:rPr>
          <w:rFonts w:ascii="Arial" w:hAnsi="Arial" w:cs="Arial" w:hint="eastAsia"/>
          <w:color w:val="000000" w:themeColor="text1"/>
          <w:szCs w:val="18"/>
        </w:rPr>
        <w:t>，</w:t>
      </w:r>
      <w:r w:rsidRPr="003E0815">
        <w:rPr>
          <w:rFonts w:ascii="Arial" w:hAnsi="Arial" w:cs="Arial"/>
          <w:color w:val="000000" w:themeColor="text1"/>
          <w:szCs w:val="18"/>
        </w:rPr>
        <w:t>字段有如下：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D958CB" w:rsidTr="006B4628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D958CB" w:rsidRPr="003B6E15" w:rsidRDefault="00D958CB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D958CB" w:rsidRPr="003B6E15" w:rsidRDefault="00D958CB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D958CB" w:rsidTr="006B4628">
        <w:tc>
          <w:tcPr>
            <w:tcW w:w="1838" w:type="dxa"/>
          </w:tcPr>
          <w:p w:rsidR="00D958CB" w:rsidRPr="003B6E15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</w:t>
            </w:r>
          </w:p>
        </w:tc>
        <w:tc>
          <w:tcPr>
            <w:tcW w:w="7512" w:type="dxa"/>
          </w:tcPr>
          <w:p w:rsidR="00D958CB" w:rsidRPr="003B6E15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D958CB" w:rsidTr="006B4628">
        <w:tc>
          <w:tcPr>
            <w:tcW w:w="1838" w:type="dxa"/>
          </w:tcPr>
          <w:p w:rsidR="00D958CB" w:rsidRPr="003B6E15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产品</w:t>
            </w:r>
          </w:p>
        </w:tc>
        <w:tc>
          <w:tcPr>
            <w:tcW w:w="7512" w:type="dxa"/>
          </w:tcPr>
          <w:p w:rsidR="00D958CB" w:rsidRPr="003B6E15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票品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+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票型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+</w:t>
            </w:r>
            <w:r w:rsidRPr="00D958CB">
              <w:rPr>
                <w:rFonts w:ascii="Arial" w:hAnsi="Arial" w:cs="Arial"/>
                <w:color w:val="FF0000"/>
                <w:sz w:val="18"/>
                <w:szCs w:val="18"/>
              </w:rPr>
              <w:t>演艺区域（</w:t>
            </w:r>
            <w:r w:rsidRPr="00D958CB">
              <w:rPr>
                <w:rFonts w:ascii="Arial" w:hAnsi="Arial" w:cs="Arial" w:hint="eastAsia"/>
                <w:color w:val="FF0000"/>
                <w:sz w:val="18"/>
                <w:szCs w:val="18"/>
              </w:rPr>
              <w:t>演艺</w:t>
            </w:r>
            <w:r w:rsidRPr="00D958CB">
              <w:rPr>
                <w:rFonts w:ascii="Arial" w:hAnsi="Arial" w:cs="Arial"/>
                <w:color w:val="FF0000"/>
                <w:sz w:val="18"/>
                <w:szCs w:val="18"/>
              </w:rPr>
              <w:t>独有）</w:t>
            </w:r>
          </w:p>
        </w:tc>
      </w:tr>
      <w:tr w:rsidR="00D958CB" w:rsidTr="006B4628">
        <w:tc>
          <w:tcPr>
            <w:tcW w:w="1838" w:type="dxa"/>
          </w:tcPr>
          <w:p w:rsidR="00D958CB" w:rsidRPr="003B6E15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购买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单价</w:t>
            </w:r>
          </w:p>
        </w:tc>
        <w:tc>
          <w:tcPr>
            <w:tcW w:w="7512" w:type="dxa"/>
          </w:tcPr>
          <w:p w:rsidR="00D958CB" w:rsidRPr="003B6E15" w:rsidRDefault="00802CAE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301" w:author="Zhao Kai" w:date="2016-03-04T11:36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对应供应</w:t>
              </w:r>
            </w:ins>
            <w:ins w:id="302" w:author="Zhao Kai" w:date="2016-03-04T11:37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端</w:t>
              </w:r>
            </w:ins>
            <w:ins w:id="303" w:author="Zhao Kai" w:date="2016-03-04T11:36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建议零售价</w:t>
              </w:r>
            </w:ins>
          </w:p>
        </w:tc>
      </w:tr>
      <w:tr w:rsid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购买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数量</w:t>
            </w:r>
          </w:p>
        </w:tc>
        <w:tc>
          <w:tcPr>
            <w:tcW w:w="7512" w:type="dxa"/>
          </w:tcPr>
          <w:p w:rsidR="00D958CB" w:rsidRPr="003B6E15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购买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金额</w:t>
            </w:r>
          </w:p>
        </w:tc>
        <w:tc>
          <w:tcPr>
            <w:tcW w:w="7512" w:type="dxa"/>
          </w:tcPr>
          <w:p w:rsidR="00D958CB" w:rsidRPr="003B6E15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单价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*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数量</w:t>
            </w:r>
          </w:p>
        </w:tc>
      </w:tr>
      <w:tr w:rsid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获得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返利</w:t>
            </w:r>
          </w:p>
        </w:tc>
        <w:tc>
          <w:tcPr>
            <w:tcW w:w="7512" w:type="dxa"/>
          </w:tcPr>
          <w:p w:rsidR="00D958CB" w:rsidRPr="003B6E15" w:rsidRDefault="00083DCE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304" w:author="Zhao Kai" w:date="2016-03-04T11:38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该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产品</w:t>
              </w:r>
            </w:ins>
            <w:ins w:id="305" w:author="Zhao Kai" w:date="2016-03-04T11:39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在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查询时间内获得的</w:t>
              </w:r>
            </w:ins>
            <w:r w:rsidR="00D958CB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金币</w:t>
            </w:r>
            <w:r w:rsidR="00D958CB">
              <w:rPr>
                <w:rFonts w:ascii="Arial" w:hAnsi="Arial" w:cs="Arial"/>
                <w:color w:val="000000" w:themeColor="text1"/>
                <w:sz w:val="18"/>
                <w:szCs w:val="18"/>
              </w:rPr>
              <w:t>、积分</w:t>
            </w:r>
          </w:p>
        </w:tc>
      </w:tr>
      <w:tr w:rsid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期初返利余额</w:t>
            </w:r>
          </w:p>
        </w:tc>
        <w:tc>
          <w:tcPr>
            <w:tcW w:w="7512" w:type="dxa"/>
          </w:tcPr>
          <w:p w:rsidR="00D958CB" w:rsidRPr="003B6E15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查询时间段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起始时间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余额</w:t>
            </w:r>
          </w:p>
        </w:tc>
      </w:tr>
      <w:tr w:rsid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当期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使用返利</w:t>
            </w:r>
          </w:p>
        </w:tc>
        <w:tc>
          <w:tcPr>
            <w:tcW w:w="7512" w:type="dxa"/>
          </w:tcPr>
          <w:p w:rsidR="00D958CB" w:rsidRPr="003B6E15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时间段结束时间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使用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返利</w:t>
            </w:r>
          </w:p>
        </w:tc>
      </w:tr>
      <w:tr w:rsid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当期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可用返利</w:t>
            </w:r>
          </w:p>
        </w:tc>
        <w:tc>
          <w:tcPr>
            <w:tcW w:w="7512" w:type="dxa"/>
          </w:tcPr>
          <w:p w:rsidR="00D958CB" w:rsidRPr="003B6E15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时间段结束时间返利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余额</w:t>
            </w:r>
          </w:p>
        </w:tc>
      </w:tr>
      <w:tr w:rsidR="00D958CB" w:rsidRP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当期冻结返利</w:t>
            </w:r>
          </w:p>
        </w:tc>
        <w:tc>
          <w:tcPr>
            <w:tcW w:w="7512" w:type="dxa"/>
          </w:tcPr>
          <w:p w:rsidR="00D958CB" w:rsidRPr="003B6E15" w:rsidRDefault="00D958CB" w:rsidP="00D958C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时间段结束时间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在大平台或者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景区冻结的返利余额</w:t>
            </w:r>
          </w:p>
        </w:tc>
      </w:tr>
      <w:tr w:rsidR="00D958CB" w:rsidRP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购买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数量总计</w:t>
            </w:r>
          </w:p>
        </w:tc>
        <w:tc>
          <w:tcPr>
            <w:tcW w:w="7512" w:type="dxa"/>
          </w:tcPr>
          <w:p w:rsidR="00D958CB" w:rsidRDefault="00D958CB" w:rsidP="00D958C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查询时间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段内的数量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总和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不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分页影响</w:t>
            </w:r>
          </w:p>
        </w:tc>
      </w:tr>
      <w:tr w:rsidR="00D958CB" w:rsidRP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购买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金额总计</w:t>
            </w:r>
          </w:p>
        </w:tc>
        <w:tc>
          <w:tcPr>
            <w:tcW w:w="7512" w:type="dxa"/>
          </w:tcPr>
          <w:p w:rsidR="00D958CB" w:rsidRPr="00D958CB" w:rsidRDefault="00D958CB" w:rsidP="00D958C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查询时间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段内的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金额总和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不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分页影响</w:t>
            </w:r>
          </w:p>
        </w:tc>
      </w:tr>
      <w:tr w:rsidR="00D958CB" w:rsidRP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获得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返利总计</w:t>
            </w:r>
          </w:p>
        </w:tc>
        <w:tc>
          <w:tcPr>
            <w:tcW w:w="7512" w:type="dxa"/>
          </w:tcPr>
          <w:p w:rsidR="00D958CB" w:rsidRDefault="00D958CB" w:rsidP="00D958C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查询时间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段内的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获得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返利总和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不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分页影响</w:t>
            </w:r>
          </w:p>
        </w:tc>
      </w:tr>
      <w:tr w:rsidR="00D958CB" w:rsidRP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期初返利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余额总计</w:t>
            </w:r>
          </w:p>
        </w:tc>
        <w:tc>
          <w:tcPr>
            <w:tcW w:w="7512" w:type="dxa"/>
          </w:tcPr>
          <w:p w:rsidR="00D958CB" w:rsidRDefault="00D958CB" w:rsidP="00D958C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查询时间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段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起始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所有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产品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余额总和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不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分页影响</w:t>
            </w:r>
          </w:p>
        </w:tc>
      </w:tr>
      <w:tr w:rsidR="00D958CB" w:rsidRP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当期使用返利总计</w:t>
            </w:r>
          </w:p>
        </w:tc>
        <w:tc>
          <w:tcPr>
            <w:tcW w:w="7512" w:type="dxa"/>
          </w:tcPr>
          <w:p w:rsidR="00D958CB" w:rsidRDefault="00D958CB" w:rsidP="00D958C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时间段结束时间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所有产品使用返利总和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不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分页影响</w:t>
            </w:r>
          </w:p>
        </w:tc>
      </w:tr>
      <w:tr w:rsidR="00D958CB" w:rsidRP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当期可用返利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总计</w:t>
            </w:r>
          </w:p>
        </w:tc>
        <w:tc>
          <w:tcPr>
            <w:tcW w:w="7512" w:type="dxa"/>
          </w:tcPr>
          <w:p w:rsidR="00D958CB" w:rsidRDefault="00D958CB" w:rsidP="00D958C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时间段结束时间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产品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可用返利总和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不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分页影响</w:t>
            </w:r>
          </w:p>
        </w:tc>
      </w:tr>
      <w:tr w:rsidR="00D958CB" w:rsidRP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当期冻结返利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总计</w:t>
            </w:r>
          </w:p>
        </w:tc>
        <w:tc>
          <w:tcPr>
            <w:tcW w:w="7512" w:type="dxa"/>
          </w:tcPr>
          <w:p w:rsidR="00D958CB" w:rsidRDefault="00D958CB" w:rsidP="00D958C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时间段结束时间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所有产品在大平台或景区冻结的返利总和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不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分页影响</w:t>
            </w:r>
          </w:p>
        </w:tc>
      </w:tr>
    </w:tbl>
    <w:p w:rsidR="008D348D" w:rsidRDefault="003E0815" w:rsidP="00D958CB">
      <w:pPr>
        <w:rPr>
          <w:rFonts w:ascii="Arial" w:hAnsi="Arial" w:cs="Arial"/>
          <w:color w:val="000000" w:themeColor="text1"/>
          <w:sz w:val="18"/>
          <w:szCs w:val="18"/>
        </w:rPr>
      </w:pPr>
      <w:r>
        <w:rPr>
          <w:rFonts w:ascii="Arial" w:hAnsi="Arial" w:cs="Arial" w:hint="eastAsia"/>
          <w:color w:val="000000" w:themeColor="text1"/>
          <w:sz w:val="18"/>
          <w:szCs w:val="18"/>
        </w:rPr>
        <w:t xml:space="preserve">    </w:t>
      </w:r>
      <w:r w:rsidRPr="003E0815">
        <w:rPr>
          <w:rFonts w:ascii="Arial" w:hAnsi="Arial" w:cs="Arial" w:hint="eastAsia"/>
          <w:color w:val="000000" w:themeColor="text1"/>
          <w:szCs w:val="18"/>
        </w:rPr>
        <w:t>3</w:t>
      </w:r>
      <w:r w:rsidRPr="003E0815">
        <w:rPr>
          <w:rFonts w:ascii="Arial" w:hAnsi="Arial" w:cs="Arial" w:hint="eastAsia"/>
          <w:color w:val="000000" w:themeColor="text1"/>
          <w:szCs w:val="18"/>
        </w:rPr>
        <w:t>、</w:t>
      </w:r>
      <w:r w:rsidRPr="003E0815">
        <w:rPr>
          <w:rFonts w:ascii="Arial" w:hAnsi="Arial" w:cs="Arial"/>
          <w:color w:val="000000" w:themeColor="text1"/>
          <w:szCs w:val="18"/>
        </w:rPr>
        <w:t>页面展示如下：</w:t>
      </w:r>
    </w:p>
    <w:p w:rsidR="003E0815" w:rsidRDefault="003E0815" w:rsidP="00D958CB">
      <w:pPr>
        <w:rPr>
          <w:rFonts w:ascii="Arial" w:hAnsi="Arial" w:cs="Arial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190443DB" wp14:editId="53ABDD02">
            <wp:extent cx="5943600" cy="4239895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15" w:rsidRDefault="003E0815" w:rsidP="00D958CB">
      <w:pPr>
        <w:rPr>
          <w:rFonts w:ascii="Arial" w:hAnsi="Arial" w:cs="Arial"/>
          <w:color w:val="000000" w:themeColor="text1"/>
          <w:szCs w:val="18"/>
        </w:rPr>
      </w:pPr>
      <w:r>
        <w:rPr>
          <w:rFonts w:ascii="Arial" w:hAnsi="Arial" w:cs="Arial" w:hint="eastAsia"/>
          <w:color w:val="000000" w:themeColor="text1"/>
          <w:sz w:val="18"/>
          <w:szCs w:val="18"/>
        </w:rPr>
        <w:t xml:space="preserve">   </w:t>
      </w:r>
      <w:r w:rsidRPr="003E0815">
        <w:rPr>
          <w:rFonts w:ascii="Arial" w:hAnsi="Arial" w:cs="Arial" w:hint="eastAsia"/>
          <w:color w:val="000000" w:themeColor="text1"/>
          <w:szCs w:val="18"/>
        </w:rPr>
        <w:t>4</w:t>
      </w:r>
      <w:r w:rsidRPr="003E0815">
        <w:rPr>
          <w:rFonts w:ascii="Arial" w:hAnsi="Arial" w:cs="Arial" w:hint="eastAsia"/>
          <w:color w:val="000000" w:themeColor="text1"/>
          <w:szCs w:val="18"/>
        </w:rPr>
        <w:t>、</w:t>
      </w:r>
      <w:r w:rsidRPr="003E0815">
        <w:rPr>
          <w:rFonts w:ascii="Arial" w:hAnsi="Arial" w:cs="Arial"/>
          <w:color w:val="000000" w:themeColor="text1"/>
          <w:szCs w:val="18"/>
        </w:rPr>
        <w:t>点击查看详情，进入某景区某产品</w:t>
      </w:r>
      <w:r w:rsidRPr="003E0815">
        <w:rPr>
          <w:rFonts w:ascii="Arial" w:hAnsi="Arial" w:cs="Arial" w:hint="eastAsia"/>
          <w:color w:val="000000" w:themeColor="text1"/>
          <w:szCs w:val="18"/>
        </w:rPr>
        <w:t>在</w:t>
      </w:r>
      <w:r w:rsidRPr="003E0815">
        <w:rPr>
          <w:rFonts w:ascii="Arial" w:hAnsi="Arial" w:cs="Arial"/>
          <w:color w:val="000000" w:themeColor="text1"/>
          <w:szCs w:val="18"/>
        </w:rPr>
        <w:t>查询时间段内的</w:t>
      </w:r>
      <w:r w:rsidRPr="003E0815">
        <w:rPr>
          <w:rFonts w:ascii="Arial" w:hAnsi="Arial" w:cs="Arial" w:hint="eastAsia"/>
          <w:color w:val="000000" w:themeColor="text1"/>
          <w:szCs w:val="18"/>
        </w:rPr>
        <w:t>产生</w:t>
      </w:r>
      <w:r w:rsidRPr="003E0815">
        <w:rPr>
          <w:rFonts w:ascii="Arial" w:hAnsi="Arial" w:cs="Arial"/>
          <w:color w:val="000000" w:themeColor="text1"/>
          <w:szCs w:val="18"/>
        </w:rPr>
        <w:t>的订单的返利收入情况列表，结果分页显示，一页显示</w:t>
      </w:r>
      <w:r w:rsidRPr="003E0815">
        <w:rPr>
          <w:rFonts w:ascii="Arial" w:hAnsi="Arial" w:cs="Arial" w:hint="eastAsia"/>
          <w:color w:val="000000" w:themeColor="text1"/>
          <w:szCs w:val="18"/>
        </w:rPr>
        <w:t>20</w:t>
      </w:r>
      <w:r w:rsidRPr="003E0815">
        <w:rPr>
          <w:rFonts w:ascii="Arial" w:hAnsi="Arial" w:cs="Arial" w:hint="eastAsia"/>
          <w:color w:val="000000" w:themeColor="text1"/>
          <w:szCs w:val="18"/>
        </w:rPr>
        <w:t>条</w:t>
      </w:r>
      <w:r w:rsidRPr="003E0815">
        <w:rPr>
          <w:rFonts w:ascii="Arial" w:hAnsi="Arial" w:cs="Arial"/>
          <w:color w:val="000000" w:themeColor="text1"/>
          <w:szCs w:val="18"/>
        </w:rPr>
        <w:t>数据</w:t>
      </w:r>
      <w:r>
        <w:rPr>
          <w:rFonts w:ascii="Arial" w:hAnsi="Arial" w:cs="Arial" w:hint="eastAsia"/>
          <w:color w:val="000000" w:themeColor="text1"/>
          <w:szCs w:val="18"/>
        </w:rPr>
        <w:t>，</w:t>
      </w:r>
      <w:r w:rsidR="00150077">
        <w:rPr>
          <w:rFonts w:ascii="Arial" w:hAnsi="Arial" w:cs="Arial" w:hint="eastAsia"/>
          <w:color w:val="000000" w:themeColor="text1"/>
          <w:szCs w:val="18"/>
        </w:rPr>
        <w:t>点击</w:t>
      </w:r>
      <w:r w:rsidR="00150077">
        <w:rPr>
          <w:rFonts w:ascii="Arial" w:hAnsi="Arial" w:cs="Arial"/>
          <w:color w:val="000000" w:themeColor="text1"/>
          <w:szCs w:val="18"/>
        </w:rPr>
        <w:t>查看订单，进入订单详情页面，</w:t>
      </w:r>
      <w:r w:rsidR="00150077">
        <w:rPr>
          <w:rFonts w:ascii="Arial" w:hAnsi="Arial" w:cs="Arial" w:hint="eastAsia"/>
          <w:color w:val="000000" w:themeColor="text1"/>
          <w:szCs w:val="18"/>
        </w:rPr>
        <w:t>展示</w:t>
      </w:r>
      <w:r w:rsidR="00150077">
        <w:rPr>
          <w:rFonts w:ascii="Arial" w:hAnsi="Arial" w:cs="Arial"/>
          <w:color w:val="000000" w:themeColor="text1"/>
          <w:szCs w:val="18"/>
        </w:rPr>
        <w:t>字段如下：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150077" w:rsidTr="006B4628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150077" w:rsidRPr="003B6E15" w:rsidRDefault="00150077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150077" w:rsidRPr="003B6E15" w:rsidRDefault="00150077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150077" w:rsidTr="006B4628">
        <w:tc>
          <w:tcPr>
            <w:tcW w:w="1838" w:type="dxa"/>
          </w:tcPr>
          <w:p w:rsidR="00150077" w:rsidRPr="003B6E15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订单号</w:t>
            </w:r>
          </w:p>
        </w:tc>
        <w:tc>
          <w:tcPr>
            <w:tcW w:w="7512" w:type="dxa"/>
          </w:tcPr>
          <w:p w:rsidR="00150077" w:rsidRPr="003B6E15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150077" w:rsidTr="006B4628">
        <w:tc>
          <w:tcPr>
            <w:tcW w:w="1838" w:type="dxa"/>
          </w:tcPr>
          <w:p w:rsidR="00150077" w:rsidRPr="003B6E15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销售金额</w:t>
            </w:r>
          </w:p>
        </w:tc>
        <w:tc>
          <w:tcPr>
            <w:tcW w:w="7512" w:type="dxa"/>
          </w:tcPr>
          <w:p w:rsidR="00150077" w:rsidRPr="003B6E15" w:rsidRDefault="00083DCE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306" w:author="Zhao Kai" w:date="2016-03-04T11:39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该产品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在该订单中的</w:t>
              </w:r>
            </w:ins>
            <w:ins w:id="307" w:author="Zhao Kai" w:date="2016-03-04T11:40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现金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支付额</w:t>
              </w:r>
            </w:ins>
          </w:p>
        </w:tc>
      </w:tr>
      <w:tr w:rsidR="00150077" w:rsidTr="006B4628">
        <w:tc>
          <w:tcPr>
            <w:tcW w:w="1838" w:type="dxa"/>
          </w:tcPr>
          <w:p w:rsidR="00150077" w:rsidRPr="003B6E15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金额</w:t>
            </w:r>
          </w:p>
        </w:tc>
        <w:tc>
          <w:tcPr>
            <w:tcW w:w="7512" w:type="dxa"/>
          </w:tcPr>
          <w:p w:rsidR="00150077" w:rsidRPr="003B6E15" w:rsidRDefault="00083DCE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308" w:author="Zhao Kai" w:date="2016-03-04T11:40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该产品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在该订单中的返利获得数</w:t>
              </w:r>
            </w:ins>
          </w:p>
        </w:tc>
      </w:tr>
      <w:tr w:rsidR="00150077" w:rsidTr="006B4628">
        <w:tc>
          <w:tcPr>
            <w:tcW w:w="1838" w:type="dxa"/>
          </w:tcPr>
          <w:p w:rsidR="00150077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合计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销售金额</w:t>
            </w:r>
          </w:p>
        </w:tc>
        <w:tc>
          <w:tcPr>
            <w:tcW w:w="7512" w:type="dxa"/>
          </w:tcPr>
          <w:p w:rsidR="00150077" w:rsidRPr="003B6E15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时间段内所有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销售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金额之和，不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分页影响</w:t>
            </w:r>
          </w:p>
        </w:tc>
      </w:tr>
      <w:tr w:rsidR="00150077" w:rsidTr="006B4628">
        <w:tc>
          <w:tcPr>
            <w:tcW w:w="1838" w:type="dxa"/>
          </w:tcPr>
          <w:p w:rsidR="00150077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合计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返利金额</w:t>
            </w:r>
          </w:p>
        </w:tc>
        <w:tc>
          <w:tcPr>
            <w:tcW w:w="7512" w:type="dxa"/>
          </w:tcPr>
          <w:p w:rsidR="00150077" w:rsidRPr="003B6E15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查询时间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段内所有返利金额之和，不受分页影响</w:t>
            </w:r>
          </w:p>
        </w:tc>
      </w:tr>
    </w:tbl>
    <w:p w:rsidR="00150077" w:rsidRDefault="00150077" w:rsidP="00D958CB">
      <w:pPr>
        <w:rPr>
          <w:rFonts w:ascii="Arial" w:hAnsi="Arial" w:cs="Arial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034A7544" wp14:editId="5A815584">
            <wp:extent cx="5943600" cy="55473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077" w:rsidRPr="00150077" w:rsidRDefault="00150077" w:rsidP="00D958CB">
      <w:pPr>
        <w:rPr>
          <w:rFonts w:ascii="Arial" w:hAnsi="Arial" w:cs="Arial"/>
          <w:color w:val="000000" w:themeColor="text1"/>
          <w:sz w:val="18"/>
          <w:szCs w:val="18"/>
        </w:rPr>
      </w:pPr>
    </w:p>
    <w:p w:rsidR="00150077" w:rsidRDefault="00150077" w:rsidP="00150077">
      <w:pPr>
        <w:pStyle w:val="2"/>
        <w:jc w:val="center"/>
        <w:rPr>
          <w:rFonts w:cs="Arial"/>
          <w:szCs w:val="28"/>
        </w:rPr>
      </w:pPr>
      <w:bookmarkStart w:id="309" w:name="_Toc442442399"/>
      <w:r w:rsidRPr="004C0DEB">
        <w:rPr>
          <w:rFonts w:cs="Arial"/>
          <w:szCs w:val="28"/>
        </w:rPr>
        <w:t>第</w:t>
      </w:r>
      <w:r>
        <w:rPr>
          <w:rFonts w:cs="Arial" w:hint="eastAsia"/>
          <w:szCs w:val="28"/>
        </w:rPr>
        <w:t>四</w:t>
      </w:r>
      <w:r w:rsidRPr="004C0DEB">
        <w:rPr>
          <w:rFonts w:cs="Arial"/>
          <w:szCs w:val="28"/>
        </w:rPr>
        <w:t>部分</w:t>
      </w:r>
      <w:r w:rsidRPr="004C0DEB">
        <w:rPr>
          <w:rFonts w:cs="Arial"/>
          <w:szCs w:val="28"/>
        </w:rPr>
        <w:t xml:space="preserve">  </w:t>
      </w:r>
      <w:r>
        <w:rPr>
          <w:rFonts w:cs="Arial" w:hint="eastAsia"/>
          <w:szCs w:val="28"/>
        </w:rPr>
        <w:t>团员管理中心</w:t>
      </w:r>
      <w:bookmarkEnd w:id="309"/>
    </w:p>
    <w:p w:rsidR="00150077" w:rsidRPr="006410DF" w:rsidRDefault="00150077" w:rsidP="00150077">
      <w:pPr>
        <w:pStyle w:val="3"/>
      </w:pPr>
      <w:bookmarkStart w:id="310" w:name="_Toc442442400"/>
      <w:r w:rsidRPr="006410DF">
        <w:t>产品概述</w:t>
      </w:r>
      <w:bookmarkEnd w:id="310"/>
    </w:p>
    <w:p w:rsidR="00150077" w:rsidRDefault="00150077" w:rsidP="00150077">
      <w:pPr>
        <w:ind w:firstLineChars="200" w:firstLine="420"/>
      </w:pPr>
      <w:r>
        <w:rPr>
          <w:rFonts w:hint="eastAsia"/>
        </w:rPr>
        <w:t>此部分主要</w:t>
      </w:r>
      <w:r>
        <w:t>用于旅行社或部门对自己的团员进行管理，后期会加入</w:t>
      </w:r>
      <w:r>
        <w:rPr>
          <w:rFonts w:hint="eastAsia"/>
        </w:rPr>
        <w:t>旅游路线</w:t>
      </w:r>
      <w:r>
        <w:t>产品供应，供应会在后期说明，现在只做团员管理</w:t>
      </w:r>
      <w:r>
        <w:rPr>
          <w:rFonts w:hint="eastAsia"/>
        </w:rPr>
        <w:t>说明，</w:t>
      </w:r>
      <w:r w:rsidRPr="00D825D6">
        <w:rPr>
          <w:color w:val="FF0000"/>
        </w:rPr>
        <w:t>该</w:t>
      </w:r>
      <w:r w:rsidRPr="00D825D6">
        <w:rPr>
          <w:rFonts w:hint="eastAsia"/>
          <w:color w:val="FF0000"/>
        </w:rPr>
        <w:t>部分</w:t>
      </w:r>
      <w:r w:rsidRPr="00D825D6">
        <w:rPr>
          <w:color w:val="FF0000"/>
        </w:rPr>
        <w:t>内容</w:t>
      </w:r>
      <w:r w:rsidRPr="00D825D6">
        <w:rPr>
          <w:rFonts w:hint="eastAsia"/>
          <w:color w:val="FF0000"/>
        </w:rPr>
        <w:t>会和</w:t>
      </w:r>
      <w:r w:rsidRPr="00D825D6">
        <w:rPr>
          <w:color w:val="FF0000"/>
        </w:rPr>
        <w:t>导游端进行联动，团员信息会互相同步</w:t>
      </w:r>
    </w:p>
    <w:p w:rsidR="00150077" w:rsidRPr="004C0DEB" w:rsidRDefault="00150077" w:rsidP="00150077">
      <w:pPr>
        <w:pStyle w:val="3"/>
      </w:pPr>
      <w:bookmarkStart w:id="311" w:name="_Toc442442401"/>
      <w:r w:rsidRPr="004C0DEB">
        <w:t>产品</w:t>
      </w:r>
      <w:r w:rsidRPr="004C0DEB">
        <w:rPr>
          <w:rFonts w:hint="eastAsia"/>
        </w:rPr>
        <w:t>结构</w:t>
      </w:r>
      <w:r>
        <w:rPr>
          <w:rFonts w:hint="eastAsia"/>
        </w:rPr>
        <w:t>（功能摘要）</w:t>
      </w:r>
      <w:bookmarkEnd w:id="311"/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71"/>
        <w:gridCol w:w="1843"/>
        <w:gridCol w:w="5670"/>
        <w:gridCol w:w="864"/>
      </w:tblGrid>
      <w:tr w:rsidR="00150077" w:rsidRPr="003247F2" w:rsidTr="006B4628">
        <w:tc>
          <w:tcPr>
            <w:tcW w:w="1271" w:type="dxa"/>
            <w:shd w:val="clear" w:color="auto" w:fill="C0C0C0"/>
          </w:tcPr>
          <w:p w:rsidR="00150077" w:rsidRPr="003247F2" w:rsidRDefault="00150077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功能模块</w:t>
            </w:r>
          </w:p>
        </w:tc>
        <w:tc>
          <w:tcPr>
            <w:tcW w:w="1843" w:type="dxa"/>
            <w:shd w:val="clear" w:color="auto" w:fill="C0C0C0"/>
          </w:tcPr>
          <w:p w:rsidR="00150077" w:rsidRPr="003247F2" w:rsidRDefault="00150077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主要功能点</w:t>
            </w:r>
          </w:p>
        </w:tc>
        <w:tc>
          <w:tcPr>
            <w:tcW w:w="5670" w:type="dxa"/>
            <w:shd w:val="clear" w:color="auto" w:fill="C0C0C0"/>
          </w:tcPr>
          <w:p w:rsidR="00150077" w:rsidRPr="003247F2" w:rsidRDefault="00150077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功能描述</w:t>
            </w:r>
          </w:p>
        </w:tc>
        <w:tc>
          <w:tcPr>
            <w:tcW w:w="864" w:type="dxa"/>
            <w:shd w:val="clear" w:color="auto" w:fill="C0C0C0"/>
          </w:tcPr>
          <w:p w:rsidR="00150077" w:rsidRPr="003247F2" w:rsidRDefault="00150077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优先级</w:t>
            </w:r>
          </w:p>
        </w:tc>
      </w:tr>
      <w:tr w:rsidR="00150077" w:rsidRPr="003247F2" w:rsidTr="006B4628">
        <w:tc>
          <w:tcPr>
            <w:tcW w:w="1271" w:type="dxa"/>
            <w:vMerge w:val="restart"/>
            <w:vAlign w:val="center"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管理中心</w:t>
            </w:r>
          </w:p>
        </w:tc>
        <w:tc>
          <w:tcPr>
            <w:tcW w:w="1843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列表</w:t>
            </w:r>
          </w:p>
        </w:tc>
        <w:tc>
          <w:tcPr>
            <w:tcW w:w="5670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查看该旅行社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信息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列表</w:t>
            </w:r>
          </w:p>
        </w:tc>
        <w:tc>
          <w:tcPr>
            <w:tcW w:w="864" w:type="dxa"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150077" w:rsidRPr="003247F2" w:rsidTr="006B4628">
        <w:tc>
          <w:tcPr>
            <w:tcW w:w="1271" w:type="dxa"/>
            <w:vMerge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员</w:t>
            </w:r>
          </w:p>
        </w:tc>
        <w:tc>
          <w:tcPr>
            <w:tcW w:w="5670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查看其中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一个团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信息和导游信息</w:t>
            </w:r>
          </w:p>
        </w:tc>
        <w:tc>
          <w:tcPr>
            <w:tcW w:w="864" w:type="dxa"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150077" w:rsidRPr="003247F2" w:rsidTr="006B4628">
        <w:tc>
          <w:tcPr>
            <w:tcW w:w="1271" w:type="dxa"/>
            <w:vMerge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指派导游</w:t>
            </w:r>
          </w:p>
        </w:tc>
        <w:tc>
          <w:tcPr>
            <w:tcW w:w="5670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给其中一个团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指派一名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</w:t>
            </w:r>
          </w:p>
        </w:tc>
        <w:tc>
          <w:tcPr>
            <w:tcW w:w="864" w:type="dxa"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150077" w:rsidRPr="003247F2" w:rsidTr="006B4628">
        <w:tc>
          <w:tcPr>
            <w:tcW w:w="1271" w:type="dxa"/>
            <w:vMerge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新建团</w:t>
            </w:r>
          </w:p>
        </w:tc>
        <w:tc>
          <w:tcPr>
            <w:tcW w:w="5670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新生成一个团</w:t>
            </w:r>
          </w:p>
        </w:tc>
        <w:tc>
          <w:tcPr>
            <w:tcW w:w="864" w:type="dxa"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150077" w:rsidRPr="003247F2" w:rsidTr="006B4628">
        <w:tc>
          <w:tcPr>
            <w:tcW w:w="1271" w:type="dxa"/>
            <w:vMerge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添加团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员</w:t>
            </w:r>
          </w:p>
        </w:tc>
        <w:tc>
          <w:tcPr>
            <w:tcW w:w="5670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给其中一个团添加新的游客</w:t>
            </w:r>
          </w:p>
        </w:tc>
        <w:tc>
          <w:tcPr>
            <w:tcW w:w="864" w:type="dxa"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150077" w:rsidRPr="003247F2" w:rsidTr="006B4628">
        <w:tc>
          <w:tcPr>
            <w:tcW w:w="1271" w:type="dxa"/>
            <w:vMerge/>
            <w:vAlign w:val="center"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删除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团员</w:t>
            </w:r>
          </w:p>
        </w:tc>
        <w:tc>
          <w:tcPr>
            <w:tcW w:w="5670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删除其中一个团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中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的游客信息</w:t>
            </w:r>
          </w:p>
        </w:tc>
        <w:tc>
          <w:tcPr>
            <w:tcW w:w="864" w:type="dxa"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150077" w:rsidRPr="003247F2" w:rsidTr="006B4628">
        <w:tc>
          <w:tcPr>
            <w:tcW w:w="1271" w:type="dxa"/>
            <w:vMerge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修改团员</w:t>
            </w:r>
          </w:p>
        </w:tc>
        <w:tc>
          <w:tcPr>
            <w:tcW w:w="5670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修改其中一个团中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游客信息</w:t>
            </w:r>
          </w:p>
        </w:tc>
        <w:tc>
          <w:tcPr>
            <w:tcW w:w="864" w:type="dxa"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</w:tbl>
    <w:p w:rsidR="00150077" w:rsidRPr="00D339EE" w:rsidRDefault="00150077" w:rsidP="0015007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:rsidR="00150077" w:rsidRDefault="00511CA9" w:rsidP="00150077">
      <w:pPr>
        <w:pStyle w:val="3"/>
      </w:pPr>
      <w:bookmarkStart w:id="312" w:name="_Toc442442402"/>
      <w:r>
        <w:rPr>
          <w:rFonts w:hint="eastAsia"/>
        </w:rPr>
        <w:t>流程</w:t>
      </w:r>
      <w:r>
        <w:t>及</w:t>
      </w:r>
      <w:r w:rsidR="00150077" w:rsidRPr="004C0DEB">
        <w:rPr>
          <w:rFonts w:hint="eastAsia"/>
        </w:rPr>
        <w:t>状态说明</w:t>
      </w:r>
      <w:bookmarkEnd w:id="312"/>
    </w:p>
    <w:p w:rsidR="00511CA9" w:rsidRPr="00511CA9" w:rsidRDefault="00F65A42" w:rsidP="00511CA9">
      <w:r>
        <w:object w:dxaOrig="13620" w:dyaOrig="7665">
          <v:shape id="_x0000_i1048" type="#_x0000_t75" style="width:468pt;height:264pt" o:ole="">
            <v:imagedata r:id="rId79" o:title=""/>
          </v:shape>
          <o:OLEObject Type="Embed" ProgID="Visio.Drawing.15" ShapeID="_x0000_i1048" DrawAspect="Content" ObjectID="_1519464876" r:id="rId80"/>
        </w:object>
      </w:r>
    </w:p>
    <w:p w:rsidR="00150077" w:rsidRDefault="00150077" w:rsidP="00150077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、团员</w:t>
      </w:r>
      <w:r>
        <w:rPr>
          <w:rFonts w:ascii="Arial" w:hAnsi="Arial" w:cs="Arial"/>
          <w:i w:val="0"/>
          <w:color w:val="auto"/>
        </w:rPr>
        <w:t>信息查看状态：此状态只能查看团员信息，没有团员信息</w:t>
      </w:r>
      <w:r>
        <w:rPr>
          <w:rFonts w:ascii="Arial" w:hAnsi="Arial" w:cs="Arial" w:hint="eastAsia"/>
          <w:i w:val="0"/>
          <w:color w:val="auto"/>
        </w:rPr>
        <w:t>编辑</w:t>
      </w:r>
      <w:r>
        <w:rPr>
          <w:rFonts w:ascii="Arial" w:hAnsi="Arial" w:cs="Arial"/>
          <w:i w:val="0"/>
          <w:color w:val="auto"/>
        </w:rPr>
        <w:t>、写的权限</w:t>
      </w:r>
    </w:p>
    <w:p w:rsidR="00150077" w:rsidRPr="00150077" w:rsidRDefault="00150077" w:rsidP="00150077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团员信息编辑状态：该状态可以对团员信息进行修改、删除、添加，一次只能对一条数据进行编辑</w:t>
      </w:r>
    </w:p>
    <w:p w:rsidR="00150077" w:rsidRDefault="00150077" w:rsidP="00150077">
      <w:pPr>
        <w:pStyle w:val="3"/>
      </w:pPr>
      <w:bookmarkStart w:id="313" w:name="_Toc442442403"/>
      <w:r w:rsidRPr="00945A4B">
        <w:t>特性</w:t>
      </w:r>
      <w:r>
        <w:rPr>
          <w:rFonts w:hint="eastAsia"/>
        </w:rPr>
        <w:t>说明</w:t>
      </w:r>
      <w:bookmarkEnd w:id="313"/>
    </w:p>
    <w:p w:rsidR="00150077" w:rsidRPr="004C0DEB" w:rsidRDefault="00150077" w:rsidP="00150077">
      <w:pPr>
        <w:pStyle w:val="4"/>
        <w:ind w:leftChars="135" w:left="283"/>
      </w:pPr>
      <w:bookmarkStart w:id="314" w:name="_Toc442442404"/>
      <w:r>
        <w:rPr>
          <w:rFonts w:hint="eastAsia"/>
        </w:rPr>
        <w:t>查看</w:t>
      </w:r>
      <w:r>
        <w:t>团列表</w:t>
      </w:r>
      <w:r w:rsidR="000049CB">
        <w:rPr>
          <w:rFonts w:hint="eastAsia"/>
        </w:rPr>
        <w:t>和</w:t>
      </w:r>
      <w:r w:rsidR="000049CB">
        <w:t>团员详情</w:t>
      </w:r>
      <w:bookmarkEnd w:id="314"/>
    </w:p>
    <w:p w:rsidR="00150077" w:rsidRPr="0028283F" w:rsidRDefault="00150077" w:rsidP="00150077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150077" w:rsidRPr="004C0DEB" w:rsidRDefault="00150077" w:rsidP="0015007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点击</w:t>
      </w:r>
      <w:r>
        <w:rPr>
          <w:rFonts w:ascii="Arial" w:hAnsi="Arial" w:cs="Arial" w:hint="eastAsia"/>
          <w:i w:val="0"/>
          <w:color w:val="auto"/>
        </w:rPr>
        <w:t>团员</w:t>
      </w:r>
      <w:r>
        <w:rPr>
          <w:rFonts w:ascii="Arial" w:hAnsi="Arial" w:cs="Arial"/>
          <w:i w:val="0"/>
          <w:color w:val="auto"/>
        </w:rPr>
        <w:t>管理，进入团</w:t>
      </w:r>
      <w:r>
        <w:rPr>
          <w:rFonts w:ascii="Arial" w:hAnsi="Arial" w:cs="Arial" w:hint="eastAsia"/>
          <w:i w:val="0"/>
          <w:color w:val="auto"/>
        </w:rPr>
        <w:t>列表</w:t>
      </w:r>
      <w:r>
        <w:rPr>
          <w:rFonts w:ascii="Arial" w:hAnsi="Arial" w:cs="Arial"/>
          <w:i w:val="0"/>
          <w:color w:val="auto"/>
        </w:rPr>
        <w:t>页面，用户可在此页面进行查看、指派导游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新建团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添加团员</w:t>
      </w:r>
      <w:r w:rsidR="006B4628">
        <w:rPr>
          <w:rFonts w:ascii="Arial" w:hAnsi="Arial" w:cs="Arial" w:hint="eastAsia"/>
          <w:i w:val="0"/>
          <w:color w:val="auto"/>
        </w:rPr>
        <w:t>、</w:t>
      </w:r>
      <w:r w:rsidR="006B4628">
        <w:rPr>
          <w:rFonts w:ascii="Arial" w:hAnsi="Arial" w:cs="Arial"/>
          <w:i w:val="0"/>
          <w:color w:val="auto"/>
        </w:rPr>
        <w:t>修改团员信息</w:t>
      </w:r>
      <w:r>
        <w:rPr>
          <w:rFonts w:ascii="Arial" w:hAnsi="Arial" w:cs="Arial"/>
          <w:i w:val="0"/>
          <w:color w:val="auto"/>
        </w:rPr>
        <w:t>等操作</w:t>
      </w:r>
    </w:p>
    <w:p w:rsidR="00150077" w:rsidRPr="0028283F" w:rsidRDefault="00150077" w:rsidP="00150077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150077" w:rsidRDefault="00150077" w:rsidP="0015007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150077" w:rsidRPr="00B7143D" w:rsidRDefault="00150077" w:rsidP="0015007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用户必须有权限查看</w:t>
      </w:r>
      <w:r>
        <w:rPr>
          <w:rFonts w:ascii="Arial" w:hAnsi="Arial" w:cs="Arial" w:hint="eastAsia"/>
          <w:i w:val="0"/>
          <w:color w:val="auto"/>
        </w:rPr>
        <w:t>团员</w:t>
      </w:r>
      <w:r>
        <w:rPr>
          <w:rFonts w:ascii="Arial" w:hAnsi="Arial" w:cs="Arial"/>
          <w:i w:val="0"/>
          <w:color w:val="auto"/>
        </w:rPr>
        <w:t>管理</w:t>
      </w:r>
    </w:p>
    <w:p w:rsidR="00150077" w:rsidRDefault="00150077" w:rsidP="00150077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150077" w:rsidRPr="00291857" w:rsidRDefault="000049CB" w:rsidP="0015007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1700" w:dyaOrig="6106">
          <v:shape id="_x0000_i1049" type="#_x0000_t75" style="width:468.75pt;height:244.5pt" o:ole="">
            <v:imagedata r:id="rId81" o:title=""/>
          </v:shape>
          <o:OLEObject Type="Embed" ProgID="Visio.Drawing.15" ShapeID="_x0000_i1049" DrawAspect="Content" ObjectID="_1519464877" r:id="rId82"/>
        </w:object>
      </w:r>
    </w:p>
    <w:p w:rsidR="00150077" w:rsidRPr="009C47F8" w:rsidRDefault="00150077" w:rsidP="00150077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150077" w:rsidRDefault="000049CB" w:rsidP="000049CB">
      <w:pPr>
        <w:pStyle w:val="ae"/>
        <w:numPr>
          <w:ilvl w:val="0"/>
          <w:numId w:val="40"/>
        </w:numPr>
        <w:ind w:firstLineChars="0"/>
      </w:pPr>
      <w:r>
        <w:t>团列表具有查询功能，查询字段有以下：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0049CB" w:rsidTr="006B4628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0049CB" w:rsidRPr="003B6E15" w:rsidRDefault="000049CB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0049CB" w:rsidRPr="003B6E15" w:rsidRDefault="000049CB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0049CB" w:rsidTr="006B4628">
        <w:tc>
          <w:tcPr>
            <w:tcW w:w="1838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团号</w:t>
            </w:r>
          </w:p>
        </w:tc>
        <w:tc>
          <w:tcPr>
            <w:tcW w:w="7512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拼音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、简拼、汉字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，手动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输入</w:t>
            </w:r>
          </w:p>
        </w:tc>
      </w:tr>
      <w:tr w:rsidR="000049CB" w:rsidTr="006B4628">
        <w:tc>
          <w:tcPr>
            <w:tcW w:w="1838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姓名</w:t>
            </w:r>
          </w:p>
        </w:tc>
        <w:tc>
          <w:tcPr>
            <w:tcW w:w="7512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拼音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、简拼、汉字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，手动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输入</w:t>
            </w:r>
          </w:p>
        </w:tc>
      </w:tr>
      <w:tr w:rsidR="000049CB" w:rsidTr="006B4628">
        <w:tc>
          <w:tcPr>
            <w:tcW w:w="1838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导游身份证号</w:t>
            </w:r>
          </w:p>
        </w:tc>
        <w:tc>
          <w:tcPr>
            <w:tcW w:w="7512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数字，手动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输入</w:t>
            </w:r>
          </w:p>
        </w:tc>
      </w:tr>
      <w:tr w:rsidR="000049CB" w:rsidTr="006B4628">
        <w:tc>
          <w:tcPr>
            <w:tcW w:w="1838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证号</w:t>
            </w:r>
          </w:p>
        </w:tc>
        <w:tc>
          <w:tcPr>
            <w:tcW w:w="7512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完整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导游证号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，手动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输入</w:t>
            </w:r>
          </w:p>
        </w:tc>
      </w:tr>
      <w:tr w:rsidR="000049CB" w:rsidTr="006B4628">
        <w:tc>
          <w:tcPr>
            <w:tcW w:w="1838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联系电话</w:t>
            </w:r>
          </w:p>
        </w:tc>
        <w:tc>
          <w:tcPr>
            <w:tcW w:w="7512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数字，手动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输入</w:t>
            </w:r>
          </w:p>
        </w:tc>
      </w:tr>
      <w:tr w:rsidR="000049CB" w:rsidTr="006B4628">
        <w:tc>
          <w:tcPr>
            <w:tcW w:w="1838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团队人数</w:t>
            </w:r>
          </w:p>
        </w:tc>
        <w:tc>
          <w:tcPr>
            <w:tcW w:w="7512" w:type="dxa"/>
          </w:tcPr>
          <w:p w:rsidR="000049CB" w:rsidRDefault="00AA0D9B" w:rsidP="006B4628">
            <w:pPr>
              <w:rPr>
                <w:ins w:id="315" w:author="Zhao Kai" w:date="2016-03-03T18:04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316" w:author="Zhao Kai" w:date="2016-03-03T18:04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1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、</w:t>
              </w:r>
            </w:ins>
            <w:del w:id="317" w:author="Zhao Kai" w:date="2016-03-03T18:03:00Z">
              <w:r w:rsidR="000049CB" w:rsidDel="00AA0D9B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delText>下拉选择</w:delText>
              </w:r>
            </w:del>
            <w:ins w:id="318" w:author="Zhao Kai" w:date="2016-03-03T18:03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一期</w:t>
              </w:r>
            </w:ins>
            <w:ins w:id="319" w:author="Zhao Kai" w:date="2016-03-03T18:04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：手动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输入需要查询的团队人数</w:t>
              </w:r>
            </w:ins>
          </w:p>
          <w:p w:rsidR="00AA0D9B" w:rsidRPr="00AA0D9B" w:rsidRDefault="00AA0D9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320" w:author="Zhao Kai" w:date="2016-03-03T18:04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2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、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二期：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根据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一期旅行社大致的一个团的人范围区间</w:t>
              </w:r>
            </w:ins>
            <w:ins w:id="321" w:author="Zhao Kai" w:date="2016-03-03T18:05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，制定一个人数范围段，供用户下拉选择</w:t>
              </w:r>
            </w:ins>
          </w:p>
        </w:tc>
      </w:tr>
      <w:tr w:rsidR="000049CB" w:rsidTr="006B4628">
        <w:tc>
          <w:tcPr>
            <w:tcW w:w="1838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时间段</w:t>
            </w:r>
          </w:p>
        </w:tc>
        <w:tc>
          <w:tcPr>
            <w:tcW w:w="7512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0049CB" w:rsidRDefault="000049CB" w:rsidP="000049CB">
      <w:r>
        <w:rPr>
          <w:rFonts w:hint="eastAsia"/>
        </w:rPr>
        <w:t xml:space="preserve">    2</w:t>
      </w:r>
      <w:r>
        <w:rPr>
          <w:rFonts w:hint="eastAsia"/>
        </w:rPr>
        <w:t>、</w:t>
      </w:r>
      <w:r>
        <w:t>团列表</w:t>
      </w:r>
      <w:r>
        <w:rPr>
          <w:rFonts w:hint="eastAsia"/>
        </w:rPr>
        <w:t>按照创建</w:t>
      </w:r>
      <w:r>
        <w:t>时间顺序</w:t>
      </w:r>
      <w:r>
        <w:rPr>
          <w:rFonts w:hint="eastAsia"/>
        </w:rPr>
        <w:t>倒序</w:t>
      </w:r>
      <w:r>
        <w:t>排列，</w:t>
      </w:r>
      <w:r>
        <w:rPr>
          <w:rFonts w:hint="eastAsia"/>
        </w:rPr>
        <w:t>所有</w:t>
      </w:r>
      <w:r>
        <w:t>数据采用分页展示，每页</w:t>
      </w:r>
      <w:r>
        <w:rPr>
          <w:rFonts w:hint="eastAsia"/>
        </w:rPr>
        <w:t>20</w:t>
      </w:r>
      <w:r>
        <w:rPr>
          <w:rFonts w:hint="eastAsia"/>
        </w:rPr>
        <w:t>条</w:t>
      </w:r>
      <w:r>
        <w:t>数据，展示字段有</w:t>
      </w:r>
      <w:r>
        <w:rPr>
          <w:rFonts w:hint="eastAsia"/>
        </w:rPr>
        <w:t>以下</w:t>
      </w:r>
      <w:r>
        <w:t>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0049CB" w:rsidTr="006B4628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0049CB" w:rsidRPr="003B6E15" w:rsidRDefault="000049CB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0049CB" w:rsidRPr="003B6E15" w:rsidRDefault="000049CB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0049CB" w:rsidTr="006B4628">
        <w:tc>
          <w:tcPr>
            <w:tcW w:w="1838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团号</w:t>
            </w:r>
          </w:p>
        </w:tc>
        <w:tc>
          <w:tcPr>
            <w:tcW w:w="7512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049CB" w:rsidTr="006B4628">
        <w:tc>
          <w:tcPr>
            <w:tcW w:w="1838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姓名</w:t>
            </w:r>
          </w:p>
        </w:tc>
        <w:tc>
          <w:tcPr>
            <w:tcW w:w="7512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049CB" w:rsidTr="006B4628">
        <w:tc>
          <w:tcPr>
            <w:tcW w:w="1838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导游身份证号</w:t>
            </w:r>
          </w:p>
        </w:tc>
        <w:tc>
          <w:tcPr>
            <w:tcW w:w="7512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049CB" w:rsidTr="006B4628">
        <w:tc>
          <w:tcPr>
            <w:tcW w:w="1838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证号</w:t>
            </w:r>
          </w:p>
        </w:tc>
        <w:tc>
          <w:tcPr>
            <w:tcW w:w="7512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049CB" w:rsidTr="006B4628">
        <w:tc>
          <w:tcPr>
            <w:tcW w:w="1838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联系电话</w:t>
            </w:r>
          </w:p>
        </w:tc>
        <w:tc>
          <w:tcPr>
            <w:tcW w:w="7512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049CB" w:rsidTr="006B4628">
        <w:tc>
          <w:tcPr>
            <w:tcW w:w="1838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团队人数</w:t>
            </w:r>
          </w:p>
        </w:tc>
        <w:tc>
          <w:tcPr>
            <w:tcW w:w="7512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049CB" w:rsidTr="006B4628">
        <w:tc>
          <w:tcPr>
            <w:tcW w:w="1838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创建时间</w:t>
            </w:r>
          </w:p>
        </w:tc>
        <w:tc>
          <w:tcPr>
            <w:tcW w:w="7512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0049CB" w:rsidRDefault="000049CB" w:rsidP="000049CB">
      <w:pPr>
        <w:ind w:firstLine="435"/>
      </w:pPr>
      <w:r>
        <w:rPr>
          <w:rFonts w:hint="eastAsia"/>
        </w:rPr>
        <w:t>页面</w:t>
      </w:r>
      <w:r>
        <w:t>如下：</w:t>
      </w:r>
    </w:p>
    <w:p w:rsidR="000049CB" w:rsidRDefault="00F65A42" w:rsidP="000049CB">
      <w:r>
        <w:rPr>
          <w:noProof/>
        </w:rPr>
        <w:drawing>
          <wp:inline distT="0" distB="0" distL="0" distR="0" wp14:anchorId="2EBAA26A" wp14:editId="48F597D8">
            <wp:extent cx="5943600" cy="270954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93E" w:rsidRPr="00A4693E" w:rsidRDefault="000049CB" w:rsidP="000049CB">
      <w:r>
        <w:rPr>
          <w:rFonts w:hint="eastAsia"/>
        </w:rPr>
        <w:t xml:space="preserve">    4</w:t>
      </w:r>
      <w:r>
        <w:rPr>
          <w:rFonts w:hint="eastAsia"/>
        </w:rPr>
        <w:t>、在上述</w:t>
      </w:r>
      <w:r>
        <w:t>页面点击查看详情，进入团详情</w:t>
      </w:r>
      <w:r>
        <w:rPr>
          <w:rFonts w:hint="eastAsia"/>
        </w:rPr>
        <w:t>页面</w:t>
      </w:r>
      <w:r>
        <w:t>，页面如下：</w:t>
      </w:r>
    </w:p>
    <w:p w:rsidR="000049CB" w:rsidRDefault="006B4628" w:rsidP="000049CB">
      <w:r>
        <w:rPr>
          <w:noProof/>
        </w:rPr>
        <w:drawing>
          <wp:inline distT="0" distB="0" distL="0" distR="0" wp14:anchorId="10CF236C" wp14:editId="758E9390">
            <wp:extent cx="5943600" cy="55473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CB" w:rsidRDefault="000049CB" w:rsidP="000049CB">
      <w:r>
        <w:rPr>
          <w:rFonts w:hint="eastAsia"/>
        </w:rPr>
        <w:t xml:space="preserve">    5</w:t>
      </w:r>
      <w:r>
        <w:rPr>
          <w:rFonts w:hint="eastAsia"/>
        </w:rPr>
        <w:t>、</w:t>
      </w:r>
      <w:r w:rsidR="00A4693E">
        <w:rPr>
          <w:rFonts w:hint="eastAsia"/>
        </w:rPr>
        <w:t>该页面</w:t>
      </w:r>
      <w:r w:rsidR="00A4693E">
        <w:t>主要展示某团里，指派导游信息和团员信息，主要字段如下：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A4693E" w:rsidTr="00A4693E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A4693E" w:rsidRPr="003B6E15" w:rsidRDefault="00A4693E" w:rsidP="00A469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A4693E" w:rsidRPr="003B6E15" w:rsidRDefault="00A4693E" w:rsidP="00A469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A4693E" w:rsidTr="00A4693E">
        <w:tc>
          <w:tcPr>
            <w:tcW w:w="1838" w:type="dxa"/>
          </w:tcPr>
          <w:p w:rsidR="00A4693E" w:rsidRPr="003B6E15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姓名</w:t>
            </w:r>
          </w:p>
        </w:tc>
        <w:tc>
          <w:tcPr>
            <w:tcW w:w="7512" w:type="dxa"/>
          </w:tcPr>
          <w:p w:rsidR="00A4693E" w:rsidRPr="003B6E15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可无</w:t>
            </w:r>
          </w:p>
        </w:tc>
      </w:tr>
      <w:tr w:rsidR="00A4693E" w:rsidTr="00A4693E">
        <w:tc>
          <w:tcPr>
            <w:tcW w:w="1838" w:type="dxa"/>
          </w:tcPr>
          <w:p w:rsidR="00A4693E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导游身份证号</w:t>
            </w:r>
          </w:p>
        </w:tc>
        <w:tc>
          <w:tcPr>
            <w:tcW w:w="7512" w:type="dxa"/>
          </w:tcPr>
          <w:p w:rsidR="00A4693E" w:rsidRPr="003B6E15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可无</w:t>
            </w:r>
          </w:p>
        </w:tc>
      </w:tr>
      <w:tr w:rsidR="00A4693E" w:rsidTr="00A4693E">
        <w:tc>
          <w:tcPr>
            <w:tcW w:w="1838" w:type="dxa"/>
          </w:tcPr>
          <w:p w:rsidR="00A4693E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证号</w:t>
            </w:r>
          </w:p>
        </w:tc>
        <w:tc>
          <w:tcPr>
            <w:tcW w:w="7512" w:type="dxa"/>
          </w:tcPr>
          <w:p w:rsidR="00A4693E" w:rsidRPr="003B6E15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可无</w:t>
            </w:r>
          </w:p>
        </w:tc>
      </w:tr>
      <w:tr w:rsidR="00A4693E" w:rsidTr="00A4693E">
        <w:tc>
          <w:tcPr>
            <w:tcW w:w="1838" w:type="dxa"/>
          </w:tcPr>
          <w:p w:rsidR="00A4693E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联系电话</w:t>
            </w:r>
          </w:p>
        </w:tc>
        <w:tc>
          <w:tcPr>
            <w:tcW w:w="7512" w:type="dxa"/>
          </w:tcPr>
          <w:p w:rsidR="00A4693E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可无</w:t>
            </w:r>
          </w:p>
        </w:tc>
      </w:tr>
      <w:tr w:rsidR="00A4693E" w:rsidTr="00A4693E">
        <w:tc>
          <w:tcPr>
            <w:tcW w:w="1838" w:type="dxa"/>
          </w:tcPr>
          <w:p w:rsidR="00A4693E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姓名</w:t>
            </w:r>
          </w:p>
        </w:tc>
        <w:tc>
          <w:tcPr>
            <w:tcW w:w="7512" w:type="dxa"/>
          </w:tcPr>
          <w:p w:rsidR="00A4693E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A4693E" w:rsidTr="00A4693E">
        <w:tc>
          <w:tcPr>
            <w:tcW w:w="1838" w:type="dxa"/>
          </w:tcPr>
          <w:p w:rsidR="00A4693E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联系电话</w:t>
            </w:r>
          </w:p>
        </w:tc>
        <w:tc>
          <w:tcPr>
            <w:tcW w:w="7512" w:type="dxa"/>
          </w:tcPr>
          <w:p w:rsidR="00A4693E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A4693E" w:rsidTr="00A4693E">
        <w:tc>
          <w:tcPr>
            <w:tcW w:w="1838" w:type="dxa"/>
          </w:tcPr>
          <w:p w:rsidR="00A4693E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身份证号</w:t>
            </w:r>
          </w:p>
        </w:tc>
        <w:tc>
          <w:tcPr>
            <w:tcW w:w="7512" w:type="dxa"/>
          </w:tcPr>
          <w:p w:rsidR="00A4693E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A4693E" w:rsidRPr="00A4693E" w:rsidRDefault="00A4693E" w:rsidP="000049CB">
      <w:r>
        <w:rPr>
          <w:rFonts w:hint="eastAsia"/>
        </w:rPr>
        <w:t xml:space="preserve">    6</w:t>
      </w:r>
      <w:r>
        <w:rPr>
          <w:rFonts w:hint="eastAsia"/>
        </w:rPr>
        <w:t>、</w:t>
      </w:r>
      <w:r>
        <w:t>用户可根据任意字段的任意关键字</w:t>
      </w:r>
      <w:r>
        <w:rPr>
          <w:rFonts w:hint="eastAsia"/>
        </w:rPr>
        <w:t>对</w:t>
      </w:r>
      <w:r>
        <w:t>团员进行查询</w:t>
      </w:r>
      <w:r>
        <w:rPr>
          <w:rFonts w:hint="eastAsia"/>
        </w:rPr>
        <w:t>，</w:t>
      </w:r>
      <w:r>
        <w:t>关键字可为</w:t>
      </w:r>
      <w:r>
        <w:rPr>
          <w:rFonts w:hint="eastAsia"/>
        </w:rPr>
        <w:t>拼音</w:t>
      </w:r>
      <w:r>
        <w:t>、简拼、</w:t>
      </w:r>
      <w:r>
        <w:rPr>
          <w:rFonts w:hint="eastAsia"/>
        </w:rPr>
        <w:t>数字</w:t>
      </w:r>
      <w:r>
        <w:t>、汉字</w:t>
      </w:r>
    </w:p>
    <w:p w:rsidR="000049CB" w:rsidRDefault="006B4628">
      <w:pPr>
        <w:pStyle w:val="4"/>
      </w:pPr>
      <w:bookmarkStart w:id="322" w:name="_Toc442442405"/>
      <w:r>
        <w:rPr>
          <w:rFonts w:hint="eastAsia"/>
        </w:rPr>
        <w:t>编辑团信息和</w:t>
      </w:r>
      <w:r>
        <w:t>团员</w:t>
      </w:r>
      <w:r>
        <w:rPr>
          <w:rFonts w:hint="eastAsia"/>
        </w:rPr>
        <w:t>资料</w:t>
      </w:r>
      <w:bookmarkEnd w:id="322"/>
    </w:p>
    <w:p w:rsidR="006B4628" w:rsidRPr="0028283F" w:rsidRDefault="006B4628" w:rsidP="006B4628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6B4628" w:rsidRPr="004C0DEB" w:rsidRDefault="006B4628" w:rsidP="006B462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点击</w:t>
      </w:r>
      <w:r>
        <w:rPr>
          <w:rFonts w:ascii="Arial" w:hAnsi="Arial" w:cs="Arial" w:hint="eastAsia"/>
          <w:i w:val="0"/>
          <w:color w:val="auto"/>
        </w:rPr>
        <w:t>团员</w:t>
      </w:r>
      <w:r>
        <w:rPr>
          <w:rFonts w:ascii="Arial" w:hAnsi="Arial" w:cs="Arial"/>
          <w:i w:val="0"/>
          <w:color w:val="auto"/>
        </w:rPr>
        <w:t>管理，进入团</w:t>
      </w:r>
      <w:r>
        <w:rPr>
          <w:rFonts w:ascii="Arial" w:hAnsi="Arial" w:cs="Arial" w:hint="eastAsia"/>
          <w:i w:val="0"/>
          <w:color w:val="auto"/>
        </w:rPr>
        <w:t>列表</w:t>
      </w:r>
      <w:r>
        <w:rPr>
          <w:rFonts w:ascii="Arial" w:hAnsi="Arial" w:cs="Arial"/>
          <w:i w:val="0"/>
          <w:color w:val="auto"/>
        </w:rPr>
        <w:t>页面，用户可在此页面进行查看、指派导游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新建团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添加团员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修改团员信息等操作</w:t>
      </w:r>
      <w:r>
        <w:rPr>
          <w:rFonts w:ascii="Arial" w:hAnsi="Arial" w:cs="Arial" w:hint="eastAsia"/>
          <w:i w:val="0"/>
          <w:color w:val="auto"/>
        </w:rPr>
        <w:t>，</w:t>
      </w:r>
    </w:p>
    <w:p w:rsidR="006B4628" w:rsidRPr="0028283F" w:rsidRDefault="006B4628" w:rsidP="006B4628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6B4628" w:rsidRDefault="006B4628" w:rsidP="006B462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6B4628" w:rsidRDefault="006B4628" w:rsidP="006B462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用户必须有权限查看</w:t>
      </w:r>
      <w:r>
        <w:rPr>
          <w:rFonts w:ascii="Arial" w:hAnsi="Arial" w:cs="Arial" w:hint="eastAsia"/>
          <w:i w:val="0"/>
          <w:color w:val="auto"/>
        </w:rPr>
        <w:t>团员</w:t>
      </w:r>
      <w:r>
        <w:rPr>
          <w:rFonts w:ascii="Arial" w:hAnsi="Arial" w:cs="Arial"/>
          <w:i w:val="0"/>
          <w:color w:val="auto"/>
        </w:rPr>
        <w:t>管理</w:t>
      </w:r>
    </w:p>
    <w:p w:rsidR="006B4628" w:rsidRPr="00B7143D" w:rsidRDefault="006B4628" w:rsidP="006B462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 w:hint="eastAsia"/>
          <w:i w:val="0"/>
          <w:color w:val="auto"/>
        </w:rPr>
        <w:t>必须</w:t>
      </w:r>
      <w:r>
        <w:rPr>
          <w:rFonts w:ascii="Arial" w:hAnsi="Arial" w:cs="Arial"/>
          <w:i w:val="0"/>
          <w:color w:val="auto"/>
        </w:rPr>
        <w:t>有权限修改团信息</w:t>
      </w:r>
    </w:p>
    <w:p w:rsidR="006B4628" w:rsidRDefault="006B4628" w:rsidP="006B4628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6B4628" w:rsidRPr="00291857" w:rsidRDefault="006B4628" w:rsidP="006B462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1700" w:dyaOrig="6106">
          <v:shape id="_x0000_i1050" type="#_x0000_t75" style="width:468.75pt;height:244.5pt" o:ole="">
            <v:imagedata r:id="rId81" o:title=""/>
          </v:shape>
          <o:OLEObject Type="Embed" ProgID="Visio.Drawing.15" ShapeID="_x0000_i1050" DrawAspect="Content" ObjectID="_1519464878" r:id="rId85"/>
        </w:object>
      </w:r>
    </w:p>
    <w:p w:rsidR="006B4628" w:rsidRPr="009C47F8" w:rsidRDefault="006B4628" w:rsidP="006B4628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6B4628" w:rsidRDefault="006B4628" w:rsidP="006B4628">
      <w:r>
        <w:rPr>
          <w:rFonts w:hint="eastAsia"/>
        </w:rPr>
        <w:t xml:space="preserve">    1</w:t>
      </w:r>
      <w:r>
        <w:rPr>
          <w:rFonts w:hint="eastAsia"/>
        </w:rPr>
        <w:t>、编辑</w:t>
      </w:r>
      <w:r>
        <w:t>团信息和团员信息有以下几个行为：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6B4628" w:rsidTr="006B4628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6B4628" w:rsidRPr="003B6E15" w:rsidRDefault="006B4628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行为动作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6B4628" w:rsidRPr="003B6E15" w:rsidRDefault="006B4628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6B4628" w:rsidTr="006B4628">
        <w:tc>
          <w:tcPr>
            <w:tcW w:w="1838" w:type="dxa"/>
          </w:tcPr>
          <w:p w:rsidR="006B4628" w:rsidRPr="003B6E15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</w:t>
            </w:r>
          </w:p>
        </w:tc>
        <w:tc>
          <w:tcPr>
            <w:tcW w:w="7512" w:type="dxa"/>
          </w:tcPr>
          <w:p w:rsidR="006B4628" w:rsidRPr="003B6E15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6B4628" w:rsidTr="006B4628">
        <w:tc>
          <w:tcPr>
            <w:tcW w:w="1838" w:type="dxa"/>
          </w:tcPr>
          <w:p w:rsidR="006B4628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指派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</w:t>
            </w:r>
          </w:p>
        </w:tc>
        <w:tc>
          <w:tcPr>
            <w:tcW w:w="7512" w:type="dxa"/>
          </w:tcPr>
          <w:p w:rsidR="006B4628" w:rsidRPr="003B6E15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6B4628" w:rsidTr="006B4628">
        <w:tc>
          <w:tcPr>
            <w:tcW w:w="1838" w:type="dxa"/>
          </w:tcPr>
          <w:p w:rsidR="006B4628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更换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</w:t>
            </w:r>
          </w:p>
        </w:tc>
        <w:tc>
          <w:tcPr>
            <w:tcW w:w="7512" w:type="dxa"/>
          </w:tcPr>
          <w:p w:rsidR="006B4628" w:rsidRPr="003B6E15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6B4628" w:rsidTr="006B4628">
        <w:tc>
          <w:tcPr>
            <w:tcW w:w="1838" w:type="dxa"/>
          </w:tcPr>
          <w:p w:rsidR="006B4628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添加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团员</w:t>
            </w:r>
          </w:p>
        </w:tc>
        <w:tc>
          <w:tcPr>
            <w:tcW w:w="7512" w:type="dxa"/>
          </w:tcPr>
          <w:p w:rsidR="006B4628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6B4628" w:rsidTr="006B4628">
        <w:tc>
          <w:tcPr>
            <w:tcW w:w="1838" w:type="dxa"/>
          </w:tcPr>
          <w:p w:rsidR="006B4628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团员信息</w:t>
            </w:r>
          </w:p>
        </w:tc>
        <w:tc>
          <w:tcPr>
            <w:tcW w:w="7512" w:type="dxa"/>
          </w:tcPr>
          <w:p w:rsidR="006B4628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6B4628" w:rsidTr="006B4628">
        <w:tc>
          <w:tcPr>
            <w:tcW w:w="1838" w:type="dxa"/>
          </w:tcPr>
          <w:p w:rsidR="006B4628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删除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团员</w:t>
            </w:r>
          </w:p>
        </w:tc>
        <w:tc>
          <w:tcPr>
            <w:tcW w:w="7512" w:type="dxa"/>
          </w:tcPr>
          <w:p w:rsidR="006B4628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2C2AFB" w:rsidRDefault="00691DC4" w:rsidP="006B4628">
      <w:r>
        <w:rPr>
          <w:rFonts w:hint="eastAsia"/>
        </w:rPr>
        <w:t xml:space="preserve">    2</w:t>
      </w:r>
      <w:r>
        <w:rPr>
          <w:rFonts w:hint="eastAsia"/>
        </w:rPr>
        <w:t>、</w:t>
      </w:r>
      <w:r>
        <w:t>新建团：</w:t>
      </w:r>
    </w:p>
    <w:p w:rsidR="002C2AFB" w:rsidRDefault="002C2AFB" w:rsidP="002C2AFB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 w:rsidR="00691DC4">
        <w:t>在团列表页面</w:t>
      </w:r>
      <w:r w:rsidR="00691DC4">
        <w:rPr>
          <w:rFonts w:hint="eastAsia"/>
        </w:rPr>
        <w:t>，</w:t>
      </w:r>
      <w:r w:rsidR="00691DC4">
        <w:t>点击新建团</w:t>
      </w:r>
      <w:r w:rsidR="00691DC4">
        <w:rPr>
          <w:rFonts w:hint="eastAsia"/>
        </w:rPr>
        <w:t>，</w:t>
      </w:r>
      <w:r w:rsidR="00691DC4">
        <w:t>系统弹出</w:t>
      </w:r>
      <w:r w:rsidR="00691DC4">
        <w:rPr>
          <w:rFonts w:hint="eastAsia"/>
        </w:rPr>
        <w:t>弹窗</w:t>
      </w:r>
      <w:r w:rsidR="00691DC4">
        <w:t>，</w:t>
      </w:r>
      <w:r w:rsidR="00691DC4">
        <w:rPr>
          <w:rFonts w:hint="eastAsia"/>
        </w:rPr>
        <w:t>如下图</w:t>
      </w:r>
      <w:r w:rsidR="00691DC4">
        <w:t>，</w:t>
      </w:r>
    </w:p>
    <w:p w:rsidR="002C2AFB" w:rsidRDefault="002C2AFB" w:rsidP="002C2AFB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完成</w:t>
      </w:r>
      <w:r>
        <w:t>填写后，点击确定，保存</w:t>
      </w:r>
      <w:r>
        <w:rPr>
          <w:rFonts w:hint="eastAsia"/>
        </w:rPr>
        <w:t>填写</w:t>
      </w:r>
      <w:r>
        <w:t>内容，并</w:t>
      </w:r>
      <w:r>
        <w:rPr>
          <w:rFonts w:hint="eastAsia"/>
        </w:rPr>
        <w:t>生成</w:t>
      </w:r>
      <w:r>
        <w:t>一条新的团</w:t>
      </w:r>
      <w:r>
        <w:rPr>
          <w:rFonts w:hint="eastAsia"/>
        </w:rPr>
        <w:t>数据</w:t>
      </w:r>
      <w:r>
        <w:t>，并排在团列表的第一条</w:t>
      </w:r>
      <w:r>
        <w:rPr>
          <w:rFonts w:hint="eastAsia"/>
        </w:rPr>
        <w:t>；</w:t>
      </w:r>
    </w:p>
    <w:p w:rsidR="00171E4F" w:rsidRDefault="002C2AFB" w:rsidP="002C2AFB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点击</w:t>
      </w:r>
      <w:r>
        <w:t>取消，</w:t>
      </w:r>
      <w:r w:rsidR="00171E4F">
        <w:rPr>
          <w:rFonts w:hint="eastAsia"/>
        </w:rPr>
        <w:t>系统</w:t>
      </w:r>
      <w:r w:rsidR="00171E4F">
        <w:t>不保存填入信息，弹窗消失，回到列表页面</w:t>
      </w:r>
    </w:p>
    <w:p w:rsidR="006B4628" w:rsidRDefault="00171E4F" w:rsidP="002C2AFB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t>）</w:t>
      </w:r>
      <w:r w:rsidR="00691DC4">
        <w:rPr>
          <w:rFonts w:hint="eastAsia"/>
        </w:rPr>
        <w:t>用户需要填入</w:t>
      </w:r>
      <w:r w:rsidR="00691DC4">
        <w:t>字段包括：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1152"/>
        <w:gridCol w:w="4199"/>
        <w:gridCol w:w="3999"/>
      </w:tblGrid>
      <w:tr w:rsidR="002C2AFB" w:rsidTr="002C2AFB">
        <w:trPr>
          <w:trHeight w:val="329"/>
        </w:trPr>
        <w:tc>
          <w:tcPr>
            <w:tcW w:w="1152" w:type="dxa"/>
            <w:shd w:val="clear" w:color="auto" w:fill="BFBFBF" w:themeFill="background1" w:themeFillShade="BF"/>
            <w:vAlign w:val="center"/>
          </w:tcPr>
          <w:p w:rsidR="002C2AFB" w:rsidRPr="003B6E15" w:rsidRDefault="0054678E" w:rsidP="003415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4199" w:type="dxa"/>
            <w:shd w:val="clear" w:color="auto" w:fill="BFBFBF" w:themeFill="background1" w:themeFillShade="BF"/>
            <w:vAlign w:val="center"/>
          </w:tcPr>
          <w:p w:rsidR="002C2AFB" w:rsidRPr="003B6E15" w:rsidRDefault="002C2AFB" w:rsidP="003415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  <w:tc>
          <w:tcPr>
            <w:tcW w:w="3999" w:type="dxa"/>
            <w:shd w:val="clear" w:color="auto" w:fill="BFBFBF" w:themeFill="background1" w:themeFillShade="BF"/>
          </w:tcPr>
          <w:p w:rsidR="002C2AFB" w:rsidRPr="003B6E15" w:rsidRDefault="002C2AFB" w:rsidP="003415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系统</w:t>
            </w:r>
            <w:r>
              <w:rPr>
                <w:rFonts w:ascii="Arial" w:hAnsi="Arial" w:cs="Arial"/>
                <w:sz w:val="20"/>
                <w:szCs w:val="20"/>
              </w:rPr>
              <w:t>提示</w:t>
            </w:r>
          </w:p>
        </w:tc>
      </w:tr>
      <w:tr w:rsidR="002C2AFB" w:rsidTr="002C2AFB">
        <w:tc>
          <w:tcPr>
            <w:tcW w:w="1152" w:type="dxa"/>
          </w:tcPr>
          <w:p w:rsidR="002C2AFB" w:rsidRPr="003B6E15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团号</w:t>
            </w:r>
          </w:p>
        </w:tc>
        <w:tc>
          <w:tcPr>
            <w:tcW w:w="4199" w:type="dxa"/>
          </w:tcPr>
          <w:p w:rsidR="002C2AFB" w:rsidRPr="003B6E15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必填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，团号规则由旅行社自行规定</w:t>
            </w:r>
          </w:p>
        </w:tc>
        <w:tc>
          <w:tcPr>
            <w:tcW w:w="3999" w:type="dxa"/>
          </w:tcPr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当输入框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失去焦点时，系统做判定是否填写团号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没有填写团号，系统在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输入框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后提示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“未填写团号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</w:p>
          <w:p w:rsidR="002C2AFB" w:rsidRP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不能重复，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如果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填写团号与现有团号重复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系统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输入框后提示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“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该团号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已存在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</w:p>
        </w:tc>
      </w:tr>
      <w:tr w:rsidR="002C2AFB" w:rsidTr="002C2AFB">
        <w:tc>
          <w:tcPr>
            <w:tcW w:w="1152" w:type="dxa"/>
          </w:tcPr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旅行社</w:t>
            </w:r>
          </w:p>
        </w:tc>
        <w:tc>
          <w:tcPr>
            <w:tcW w:w="4199" w:type="dxa"/>
          </w:tcPr>
          <w:p w:rsidR="002C2AFB" w:rsidRPr="003B6E15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必填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，默认为旅行社自己，并且不能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</w:p>
        </w:tc>
        <w:tc>
          <w:tcPr>
            <w:tcW w:w="3999" w:type="dxa"/>
          </w:tcPr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2C2AFB" w:rsidTr="002C2AFB">
        <w:tc>
          <w:tcPr>
            <w:tcW w:w="1152" w:type="dxa"/>
          </w:tcPr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</w:p>
        </w:tc>
        <w:tc>
          <w:tcPr>
            <w:tcW w:w="4199" w:type="dxa"/>
          </w:tcPr>
          <w:p w:rsidR="002C2AFB" w:rsidRPr="003B6E15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选填，下拉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选择，选择后展示部门名称</w:t>
            </w:r>
          </w:p>
        </w:tc>
        <w:tc>
          <w:tcPr>
            <w:tcW w:w="3999" w:type="dxa"/>
          </w:tcPr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2C2AFB" w:rsidTr="002C2AFB">
        <w:tc>
          <w:tcPr>
            <w:tcW w:w="1152" w:type="dxa"/>
          </w:tcPr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导游姓名</w:t>
            </w:r>
          </w:p>
        </w:tc>
        <w:tc>
          <w:tcPr>
            <w:tcW w:w="4199" w:type="dxa"/>
          </w:tcPr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选填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，下拉选择，选择后展示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“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姓名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+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手机号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</w:p>
        </w:tc>
        <w:tc>
          <w:tcPr>
            <w:tcW w:w="3999" w:type="dxa"/>
          </w:tcPr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2C2AFB" w:rsidTr="002C2AFB">
        <w:tc>
          <w:tcPr>
            <w:tcW w:w="1152" w:type="dxa"/>
          </w:tcPr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批量导入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团员</w:t>
            </w:r>
          </w:p>
        </w:tc>
        <w:tc>
          <w:tcPr>
            <w:tcW w:w="4199" w:type="dxa"/>
          </w:tcPr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选填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，点击后导入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excel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表，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excel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表必须按照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“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姓名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——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手机号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——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身份证号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格式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填写</w:t>
            </w:r>
          </w:p>
        </w:tc>
        <w:tc>
          <w:tcPr>
            <w:tcW w:w="3999" w:type="dxa"/>
          </w:tcPr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成功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系统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提示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导入成功</w:t>
            </w:r>
          </w:p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失败，系统提示导入失败</w:t>
            </w:r>
          </w:p>
          <w:p w:rsidR="002C2AFB" w:rsidRP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3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多次导入</w:t>
            </w:r>
          </w:p>
        </w:tc>
      </w:tr>
    </w:tbl>
    <w:p w:rsidR="00691DC4" w:rsidRDefault="002C2AFB" w:rsidP="006B4628">
      <w:r>
        <w:rPr>
          <w:noProof/>
        </w:rPr>
        <w:drawing>
          <wp:inline distT="0" distB="0" distL="0" distR="0" wp14:anchorId="79BFF764" wp14:editId="5482AFBD">
            <wp:extent cx="5943600" cy="43586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FB" w:rsidRDefault="002C2AFB" w:rsidP="006B4628">
      <w:r>
        <w:rPr>
          <w:rFonts w:hint="eastAsia"/>
        </w:rPr>
        <w:t xml:space="preserve">    </w:t>
      </w:r>
      <w:r w:rsidR="00171E4F">
        <w:rPr>
          <w:rFonts w:hint="eastAsia"/>
        </w:rPr>
        <w:t>3</w:t>
      </w:r>
      <w:r w:rsidR="00171E4F">
        <w:rPr>
          <w:rFonts w:hint="eastAsia"/>
        </w:rPr>
        <w:t>、指派</w:t>
      </w:r>
      <w:r w:rsidR="00171E4F">
        <w:t>导游</w:t>
      </w:r>
      <w:r w:rsidR="00171E4F">
        <w:rPr>
          <w:rFonts w:hint="eastAsia"/>
        </w:rPr>
        <w:t>，</w:t>
      </w:r>
      <w:r w:rsidR="00171E4F">
        <w:t>有两种途径</w:t>
      </w:r>
      <w:r w:rsidR="00171E4F">
        <w:rPr>
          <w:rFonts w:hint="eastAsia"/>
        </w:rPr>
        <w:t>：</w:t>
      </w:r>
    </w:p>
    <w:p w:rsidR="00171E4F" w:rsidRDefault="00171E4F" w:rsidP="006B4628"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在</w:t>
      </w:r>
      <w:r>
        <w:t>团列表</w:t>
      </w:r>
      <w:r>
        <w:rPr>
          <w:rFonts w:hint="eastAsia"/>
        </w:rPr>
        <w:t>中</w:t>
      </w:r>
      <w:r>
        <w:t>，没有导游信息</w:t>
      </w:r>
      <w:r>
        <w:rPr>
          <w:rFonts w:hint="eastAsia"/>
        </w:rPr>
        <w:t>的</w:t>
      </w:r>
      <w:r>
        <w:t>团信息后会有</w:t>
      </w:r>
      <w:r>
        <w:t>“</w:t>
      </w:r>
      <w:r>
        <w:rPr>
          <w:rFonts w:hint="eastAsia"/>
        </w:rPr>
        <w:t>指派导游</w:t>
      </w:r>
      <w:r>
        <w:t>按钮</w:t>
      </w:r>
      <w:r>
        <w:t>”</w:t>
      </w:r>
      <w:r>
        <w:rPr>
          <w:rFonts w:hint="eastAsia"/>
        </w:rPr>
        <w:t>，</w:t>
      </w:r>
      <w:r>
        <w:t>点击该按钮，进行指派导游，如下图</w:t>
      </w:r>
      <w:r>
        <w:rPr>
          <w:rFonts w:hint="eastAsia"/>
        </w:rPr>
        <w:t>：</w:t>
      </w:r>
    </w:p>
    <w:p w:rsidR="00171E4F" w:rsidRDefault="00171E4F" w:rsidP="006B4628">
      <w:r>
        <w:rPr>
          <w:noProof/>
        </w:rPr>
        <w:drawing>
          <wp:inline distT="0" distB="0" distL="0" distR="0" wp14:anchorId="349CBB9B" wp14:editId="7BD5E9E5">
            <wp:extent cx="5943600" cy="32448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E4F" w:rsidRDefault="00171E4F" w:rsidP="00171E4F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）点击</w:t>
      </w:r>
      <w:r>
        <w:rPr>
          <w:rFonts w:hint="eastAsia"/>
        </w:rPr>
        <w:t>团列表</w:t>
      </w:r>
      <w:r>
        <w:t>中</w:t>
      </w:r>
      <w:r>
        <w:rPr>
          <w:rFonts w:hint="eastAsia"/>
        </w:rPr>
        <w:t>没有</w:t>
      </w:r>
      <w:r>
        <w:t>导游信息的</w:t>
      </w:r>
      <w:r>
        <w:rPr>
          <w:rFonts w:hint="eastAsia"/>
        </w:rPr>
        <w:t>查看</w:t>
      </w:r>
      <w:r>
        <w:t>详情按钮，进入该团的详情页面，</w:t>
      </w:r>
      <w:r>
        <w:rPr>
          <w:rFonts w:hint="eastAsia"/>
        </w:rPr>
        <w:t>在</w:t>
      </w:r>
      <w:r>
        <w:t>点击指派导游，进行指派导游动作，如下图：</w:t>
      </w:r>
    </w:p>
    <w:p w:rsidR="00171E4F" w:rsidRDefault="00171E4F" w:rsidP="00171E4F">
      <w:r>
        <w:rPr>
          <w:noProof/>
        </w:rPr>
        <w:drawing>
          <wp:inline distT="0" distB="0" distL="0" distR="0" wp14:anchorId="587AE60F" wp14:editId="7DD8AEA1">
            <wp:extent cx="5943600" cy="55473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E4F" w:rsidRDefault="00171E4F" w:rsidP="00171E4F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指派</w:t>
      </w:r>
      <w:r>
        <w:t>导游的弹窗如下：</w:t>
      </w:r>
    </w:p>
    <w:p w:rsidR="00171E4F" w:rsidRDefault="00171E4F" w:rsidP="00171E4F">
      <w:r>
        <w:rPr>
          <w:noProof/>
        </w:rPr>
        <w:drawing>
          <wp:inline distT="0" distB="0" distL="0" distR="0" wp14:anchorId="7CB046E1" wp14:editId="119C1143">
            <wp:extent cx="5943600" cy="4833620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CB9" w:rsidRDefault="00171E4F" w:rsidP="00171E4F">
      <w:r>
        <w:rPr>
          <w:rFonts w:hint="eastAsia"/>
        </w:rPr>
        <w:t>每个团</w:t>
      </w:r>
      <w:r>
        <w:t>只能指派一名导游，</w:t>
      </w:r>
      <w:r w:rsidR="00C73CB9">
        <w:rPr>
          <w:rFonts w:hint="eastAsia"/>
        </w:rPr>
        <w:t>导游</w:t>
      </w:r>
      <w:r w:rsidR="00C73CB9">
        <w:t>为单选</w:t>
      </w:r>
      <w:r w:rsidR="00C73CB9">
        <w:rPr>
          <w:rFonts w:hint="eastAsia"/>
        </w:rPr>
        <w:t>；指派</w:t>
      </w:r>
      <w:r w:rsidR="00C73CB9">
        <w:t>导游列表中</w:t>
      </w:r>
      <w:r w:rsidR="00C73CB9">
        <w:rPr>
          <w:rFonts w:hint="eastAsia"/>
        </w:rPr>
        <w:t>的</w:t>
      </w:r>
      <w:r w:rsidR="00C73CB9">
        <w:t>导游必须是与旅行社</w:t>
      </w:r>
      <w:r w:rsidR="00C73CB9">
        <w:rPr>
          <w:rFonts w:hint="eastAsia"/>
        </w:rPr>
        <w:t>绑定</w:t>
      </w:r>
      <w:r w:rsidR="00C73CB9">
        <w:t>的导游</w:t>
      </w:r>
      <w:r w:rsidR="00C73CB9">
        <w:rPr>
          <w:rFonts w:hint="eastAsia"/>
        </w:rPr>
        <w:t>，</w:t>
      </w:r>
      <w:r w:rsidR="00C73CB9">
        <w:t>导游列表做分页</w:t>
      </w:r>
      <w:r w:rsidR="00C73CB9">
        <w:rPr>
          <w:rFonts w:hint="eastAsia"/>
        </w:rPr>
        <w:t>展示</w:t>
      </w:r>
      <w:r w:rsidR="00C73CB9">
        <w:t>，每页展示</w:t>
      </w:r>
      <w:r w:rsidR="00C73CB9">
        <w:rPr>
          <w:rFonts w:hint="eastAsia"/>
        </w:rPr>
        <w:t>20</w:t>
      </w:r>
      <w:r w:rsidR="00C73CB9">
        <w:rPr>
          <w:rFonts w:hint="eastAsia"/>
        </w:rPr>
        <w:t>条</w:t>
      </w:r>
      <w:r w:rsidR="00C73CB9">
        <w:t>数据</w:t>
      </w:r>
      <w:r w:rsidR="00C73CB9">
        <w:rPr>
          <w:rFonts w:hint="eastAsia"/>
        </w:rPr>
        <w:t>；可以</w:t>
      </w:r>
      <w:r w:rsidR="00C73CB9">
        <w:t>搜索</w:t>
      </w:r>
      <w:r w:rsidR="00C73CB9">
        <w:rPr>
          <w:rFonts w:hint="eastAsia"/>
        </w:rPr>
        <w:t>导游，搜索</w:t>
      </w:r>
      <w:r w:rsidR="00C73CB9">
        <w:t>条件有姓名</w:t>
      </w:r>
      <w:r w:rsidR="00C73CB9">
        <w:rPr>
          <w:rFonts w:hint="eastAsia"/>
        </w:rPr>
        <w:t>、</w:t>
      </w:r>
      <w:r w:rsidR="00C73CB9">
        <w:t>手机号、导游证</w:t>
      </w:r>
      <w:r w:rsidR="00C73CB9">
        <w:rPr>
          <w:rFonts w:hint="eastAsia"/>
        </w:rPr>
        <w:t>号</w:t>
      </w:r>
      <w:r w:rsidR="00C73CB9">
        <w:t>、身份证号</w:t>
      </w:r>
      <w:r w:rsidR="00C73CB9">
        <w:rPr>
          <w:rFonts w:hint="eastAsia"/>
        </w:rPr>
        <w:t>；</w:t>
      </w:r>
      <w:r w:rsidR="00C73CB9">
        <w:t>点击确定，确认所选导游，</w:t>
      </w:r>
      <w:r w:rsidR="00C73CB9">
        <w:rPr>
          <w:rFonts w:hint="eastAsia"/>
        </w:rPr>
        <w:t>并录入</w:t>
      </w:r>
      <w:r w:rsidR="00C73CB9">
        <w:t>该团中，点击取消，不确认所选导游，弹窗</w:t>
      </w:r>
      <w:r w:rsidR="00C73CB9">
        <w:rPr>
          <w:rFonts w:hint="eastAsia"/>
        </w:rPr>
        <w:t>消失</w:t>
      </w:r>
      <w:r w:rsidR="00C73CB9">
        <w:t>，</w:t>
      </w:r>
      <w:r w:rsidR="00C73CB9">
        <w:rPr>
          <w:rFonts w:hint="eastAsia"/>
        </w:rPr>
        <w:t>该导游</w:t>
      </w:r>
      <w:r w:rsidR="00C73CB9">
        <w:t>不</w:t>
      </w:r>
      <w:r w:rsidR="00C73CB9">
        <w:rPr>
          <w:rFonts w:hint="eastAsia"/>
        </w:rPr>
        <w:t>录入</w:t>
      </w:r>
      <w:r w:rsidR="00C73CB9">
        <w:t>该团，可重新指派</w:t>
      </w:r>
    </w:p>
    <w:p w:rsidR="00C73CB9" w:rsidRDefault="00C73CB9" w:rsidP="00171E4F">
      <w:r>
        <w:rPr>
          <w:rFonts w:hint="eastAsia"/>
        </w:rPr>
        <w:t xml:space="preserve">    4</w:t>
      </w:r>
      <w:r>
        <w:rPr>
          <w:rFonts w:hint="eastAsia"/>
        </w:rPr>
        <w:t>、更换</w:t>
      </w:r>
      <w:r>
        <w:t>导游：</w:t>
      </w:r>
    </w:p>
    <w:p w:rsidR="00C73CB9" w:rsidRDefault="00C73CB9" w:rsidP="00C73CB9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在</w:t>
      </w:r>
      <w:r>
        <w:t>已指派导游的团详情中，点击</w:t>
      </w:r>
      <w:r>
        <w:t>“</w:t>
      </w:r>
      <w:r>
        <w:rPr>
          <w:rFonts w:hint="eastAsia"/>
        </w:rPr>
        <w:t>更换</w:t>
      </w:r>
      <w:r>
        <w:t>导游</w:t>
      </w:r>
      <w:r>
        <w:t>”</w:t>
      </w:r>
      <w:r>
        <w:rPr>
          <w:rFonts w:hint="eastAsia"/>
        </w:rPr>
        <w:t>，</w:t>
      </w:r>
      <w:r>
        <w:t>可以更换指派的导游，如下图：</w:t>
      </w:r>
    </w:p>
    <w:p w:rsidR="00C73CB9" w:rsidRDefault="00C73CB9" w:rsidP="00C73CB9">
      <w:r>
        <w:rPr>
          <w:noProof/>
        </w:rPr>
        <w:drawing>
          <wp:inline distT="0" distB="0" distL="0" distR="0" wp14:anchorId="2B4F03FE" wp14:editId="1158FA26">
            <wp:extent cx="5943600" cy="55473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CB9" w:rsidRDefault="00C73CB9" w:rsidP="007A0ED4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更换</w:t>
      </w:r>
      <w:r>
        <w:t>导游的选择页面</w:t>
      </w:r>
      <w:r w:rsidR="007A0ED4">
        <w:rPr>
          <w:rFonts w:hint="eastAsia"/>
        </w:rPr>
        <w:t>和</w:t>
      </w:r>
      <w:r w:rsidR="007A0ED4">
        <w:t>规则</w:t>
      </w:r>
      <w:r>
        <w:t>与指派导游一致，</w:t>
      </w:r>
      <w:r w:rsidR="007A0ED4">
        <w:rPr>
          <w:rFonts w:hint="eastAsia"/>
        </w:rPr>
        <w:t>需要</w:t>
      </w:r>
      <w:r w:rsidR="007A0ED4">
        <w:t>注意的是，当更换导游时，点击取消按钮，</w:t>
      </w:r>
      <w:r w:rsidR="007A0ED4">
        <w:rPr>
          <w:rFonts w:hint="eastAsia"/>
        </w:rPr>
        <w:t>该团</w:t>
      </w:r>
      <w:r w:rsidR="007A0ED4">
        <w:t>之前</w:t>
      </w:r>
      <w:r w:rsidR="007A0ED4">
        <w:rPr>
          <w:rFonts w:hint="eastAsia"/>
        </w:rPr>
        <w:t>指派</w:t>
      </w:r>
      <w:r w:rsidR="007A0ED4">
        <w:t>的导游</w:t>
      </w:r>
      <w:r w:rsidR="007A0ED4">
        <w:rPr>
          <w:rFonts w:hint="eastAsia"/>
        </w:rPr>
        <w:t>会</w:t>
      </w:r>
      <w:r w:rsidR="007A0ED4">
        <w:t>继续</w:t>
      </w:r>
      <w:r w:rsidR="007A0ED4">
        <w:rPr>
          <w:rFonts w:hint="eastAsia"/>
        </w:rPr>
        <w:t>继承</w:t>
      </w:r>
      <w:r w:rsidR="007A0ED4">
        <w:t>，不会被抹去，</w:t>
      </w:r>
      <w:r w:rsidR="007A0ED4">
        <w:rPr>
          <w:rFonts w:hint="eastAsia"/>
        </w:rPr>
        <w:t>用户没有</w:t>
      </w:r>
      <w:r w:rsidR="007A0ED4">
        <w:t>选择</w:t>
      </w:r>
      <w:r w:rsidR="007A0ED4">
        <w:rPr>
          <w:rFonts w:hint="eastAsia"/>
        </w:rPr>
        <w:t>新</w:t>
      </w:r>
      <w:r w:rsidR="007A0ED4">
        <w:t>导游的情况下，确认按钮</w:t>
      </w:r>
      <w:r w:rsidR="007A0ED4">
        <w:rPr>
          <w:rFonts w:hint="eastAsia"/>
        </w:rPr>
        <w:t>无</w:t>
      </w:r>
      <w:r w:rsidR="007A0ED4">
        <w:t>点击效果，只有选择</w:t>
      </w:r>
      <w:r w:rsidR="007A0ED4">
        <w:rPr>
          <w:rFonts w:hint="eastAsia"/>
        </w:rPr>
        <w:t>新</w:t>
      </w:r>
      <w:r w:rsidR="007A0ED4">
        <w:t>导游，点击确认，系统才会更换导游信息到最新，其他不做赘述</w:t>
      </w:r>
    </w:p>
    <w:p w:rsidR="007A0ED4" w:rsidRDefault="007A0ED4" w:rsidP="007A0ED4">
      <w:pPr>
        <w:ind w:firstLine="435"/>
      </w:pPr>
      <w:r>
        <w:t>5</w:t>
      </w:r>
      <w:r>
        <w:rPr>
          <w:rFonts w:hint="eastAsia"/>
        </w:rPr>
        <w:t>、</w:t>
      </w:r>
      <w:r>
        <w:t>添加团员、</w:t>
      </w:r>
      <w:r>
        <w:rPr>
          <w:rFonts w:hint="eastAsia"/>
        </w:rPr>
        <w:t>修改</w:t>
      </w:r>
      <w:r>
        <w:t>团员、删除团员：</w:t>
      </w:r>
    </w:p>
    <w:p w:rsidR="007A0ED4" w:rsidRDefault="007A0ED4" w:rsidP="007A0ED4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用户</w:t>
      </w:r>
      <w:r>
        <w:t>如果需要添加团员，</w:t>
      </w:r>
      <w:r>
        <w:rPr>
          <w:rFonts w:hint="eastAsia"/>
        </w:rPr>
        <w:t>需</w:t>
      </w:r>
      <w:r>
        <w:t>点击团员详情，进入该团详情页，点击</w:t>
      </w:r>
      <w:r>
        <w:rPr>
          <w:rFonts w:hint="eastAsia"/>
        </w:rPr>
        <w:t>单个</w:t>
      </w:r>
      <w:r>
        <w:t>添加团员或批量导入团员；批量</w:t>
      </w:r>
      <w:r>
        <w:rPr>
          <w:rFonts w:hint="eastAsia"/>
        </w:rPr>
        <w:t>导入</w:t>
      </w:r>
      <w:r>
        <w:t>团员是从本地</w:t>
      </w:r>
      <w:r>
        <w:rPr>
          <w:rFonts w:hint="eastAsia"/>
        </w:rPr>
        <w:t>导入</w:t>
      </w:r>
      <w:r>
        <w:t>excel</w:t>
      </w:r>
      <w:r>
        <w:rPr>
          <w:rFonts w:hint="eastAsia"/>
        </w:rPr>
        <w:t>文件</w:t>
      </w:r>
      <w:r>
        <w:t>，格式必须满足</w:t>
      </w:r>
      <w:r>
        <w:t>“</w:t>
      </w:r>
      <w:r>
        <w:rPr>
          <w:rFonts w:hint="eastAsia"/>
        </w:rPr>
        <w:t>姓名</w:t>
      </w:r>
      <w:r>
        <w:t>——</w:t>
      </w:r>
      <w:r>
        <w:t>电话</w:t>
      </w:r>
      <w:r>
        <w:t>——</w:t>
      </w:r>
      <w:r>
        <w:t>身份证号</w:t>
      </w:r>
      <w:r>
        <w:t>”</w:t>
      </w:r>
      <w:r>
        <w:rPr>
          <w:rFonts w:hint="eastAsia"/>
        </w:rPr>
        <w:t>格式</w:t>
      </w:r>
    </w:p>
    <w:p w:rsidR="007A0ED4" w:rsidRDefault="007A0ED4" w:rsidP="007A0ED4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点击</w:t>
      </w:r>
      <w:r>
        <w:t>单个添加团员，一次只能添加</w:t>
      </w:r>
      <w:r>
        <w:rPr>
          <w:rFonts w:hint="eastAsia"/>
        </w:rPr>
        <w:t>一名</w:t>
      </w:r>
      <w:r>
        <w:t>团员</w:t>
      </w:r>
      <w:r>
        <w:rPr>
          <w:rFonts w:hint="eastAsia"/>
        </w:rPr>
        <w:t>数据</w:t>
      </w:r>
      <w:r>
        <w:t>，其弹窗如下：</w:t>
      </w:r>
    </w:p>
    <w:p w:rsidR="007A0ED4" w:rsidRDefault="007A0ED4" w:rsidP="007A0ED4">
      <w:r>
        <w:rPr>
          <w:noProof/>
        </w:rPr>
        <w:drawing>
          <wp:inline distT="0" distB="0" distL="0" distR="0" wp14:anchorId="1D81333D" wp14:editId="00975DD1">
            <wp:extent cx="5943600" cy="4833620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ED4" w:rsidRDefault="007A0ED4" w:rsidP="007A0ED4">
      <w:r>
        <w:rPr>
          <w:rFonts w:hint="eastAsia"/>
        </w:rPr>
        <w:t>都为必填项</w:t>
      </w:r>
      <w:r w:rsidR="000B2ED7">
        <w:rPr>
          <w:rFonts w:hint="eastAsia"/>
        </w:rPr>
        <w:t>，</w:t>
      </w:r>
      <w:r w:rsidR="000B2ED7">
        <w:t>点击确定保存填入信息，并在详情中</w:t>
      </w:r>
      <w:r w:rsidR="000B2ED7">
        <w:rPr>
          <w:rFonts w:hint="eastAsia"/>
        </w:rPr>
        <w:t>添加</w:t>
      </w:r>
      <w:r w:rsidR="000B2ED7">
        <w:t>一条团员数据；点击取消，不保存填入信息，不会生成新数据</w:t>
      </w:r>
    </w:p>
    <w:p w:rsidR="000B2ED7" w:rsidRDefault="000B2ED7" w:rsidP="000B2ED7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在</w:t>
      </w:r>
      <w:r>
        <w:t>一条团员信息后，点击修改按钮，该条数据变为可编辑状态，如下图：</w:t>
      </w:r>
    </w:p>
    <w:p w:rsidR="000B2ED7" w:rsidRDefault="000B2ED7" w:rsidP="000B2ED7">
      <w:r>
        <w:rPr>
          <w:noProof/>
        </w:rPr>
        <w:drawing>
          <wp:inline distT="0" distB="0" distL="0" distR="0" wp14:anchorId="49F6C64F" wp14:editId="1B22A510">
            <wp:extent cx="5943600" cy="3086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ED7" w:rsidRDefault="000B2ED7" w:rsidP="000B2ED7">
      <w:r>
        <w:rPr>
          <w:rFonts w:hint="eastAsia"/>
        </w:rPr>
        <w:t>此时</w:t>
      </w:r>
      <w:r>
        <w:t>，用户可以重新</w:t>
      </w:r>
      <w:r>
        <w:rPr>
          <w:rFonts w:hint="eastAsia"/>
        </w:rPr>
        <w:t>编辑</w:t>
      </w:r>
      <w:r>
        <w:t>此团员的信息，点击确定，保存修改后</w:t>
      </w:r>
      <w:r>
        <w:rPr>
          <w:rFonts w:hint="eastAsia"/>
        </w:rPr>
        <w:t>数据</w:t>
      </w:r>
      <w:r>
        <w:t>，此时状态变为查看状态</w:t>
      </w:r>
      <w:r>
        <w:rPr>
          <w:rFonts w:hint="eastAsia"/>
        </w:rPr>
        <w:t>，</w:t>
      </w:r>
      <w:r>
        <w:t>数据展示为修改后数据；点击取消，不保存编辑后数据，</w:t>
      </w:r>
      <w:r>
        <w:rPr>
          <w:rFonts w:hint="eastAsia"/>
        </w:rPr>
        <w:t>此时</w:t>
      </w:r>
      <w:r>
        <w:t>状态变为查看状态，数据展示修改前数据</w:t>
      </w:r>
    </w:p>
    <w:p w:rsidR="000B2ED7" w:rsidRDefault="000B2ED7" w:rsidP="000B2ED7">
      <w:pPr>
        <w:ind w:firstLine="465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t>）</w:t>
      </w:r>
      <w:r>
        <w:rPr>
          <w:rFonts w:hint="eastAsia"/>
        </w:rPr>
        <w:t>在</w:t>
      </w:r>
      <w:r>
        <w:t>信息查看状态下，点击删除按钮，系统会提示</w:t>
      </w:r>
      <w:r>
        <w:t>“</w:t>
      </w:r>
      <w:r>
        <w:rPr>
          <w:rFonts w:hint="eastAsia"/>
        </w:rPr>
        <w:t>是否</w:t>
      </w:r>
      <w:r>
        <w:t>删除该</w:t>
      </w:r>
      <w:r>
        <w:rPr>
          <w:rFonts w:hint="eastAsia"/>
        </w:rPr>
        <w:t>团员？</w:t>
      </w:r>
      <w:r>
        <w:t>”</w:t>
      </w:r>
      <w:r>
        <w:rPr>
          <w:rFonts w:hint="eastAsia"/>
        </w:rPr>
        <w:t>点击</w:t>
      </w:r>
      <w:r>
        <w:t>确定，删除该条数据</w:t>
      </w:r>
      <w:r>
        <w:rPr>
          <w:rFonts w:hint="eastAsia"/>
        </w:rPr>
        <w:t>；</w:t>
      </w:r>
      <w:r>
        <w:t>点击取消，放弃删除该条数据</w:t>
      </w:r>
      <w:r>
        <w:rPr>
          <w:rFonts w:hint="eastAsia"/>
        </w:rPr>
        <w:t>，查看</w:t>
      </w:r>
      <w:r>
        <w:t>状态下，团员信息展示如下：</w:t>
      </w:r>
    </w:p>
    <w:p w:rsidR="000B2ED7" w:rsidRDefault="000B2ED7" w:rsidP="000B2ED7">
      <w:r>
        <w:rPr>
          <w:noProof/>
        </w:rPr>
        <w:drawing>
          <wp:inline distT="0" distB="0" distL="0" distR="0" wp14:anchorId="1B230605" wp14:editId="29AAB1EE">
            <wp:extent cx="5943600" cy="353060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ED7" w:rsidRPr="000B2ED7" w:rsidRDefault="000B2ED7" w:rsidP="000B2ED7"/>
    <w:p w:rsidR="000B2ED7" w:rsidRPr="007A0ED4" w:rsidRDefault="000B2ED7" w:rsidP="007A0ED4"/>
    <w:p w:rsidR="00150077" w:rsidRDefault="00150077" w:rsidP="00150077">
      <w:pPr>
        <w:pStyle w:val="2"/>
        <w:jc w:val="center"/>
        <w:rPr>
          <w:rFonts w:cs="Arial"/>
          <w:szCs w:val="28"/>
        </w:rPr>
      </w:pPr>
      <w:bookmarkStart w:id="323" w:name="_Toc442442406"/>
      <w:r w:rsidRPr="004C0DEB">
        <w:rPr>
          <w:rFonts w:cs="Arial"/>
          <w:szCs w:val="28"/>
        </w:rPr>
        <w:t>第</w:t>
      </w:r>
      <w:r>
        <w:rPr>
          <w:rFonts w:cs="Arial" w:hint="eastAsia"/>
          <w:szCs w:val="28"/>
        </w:rPr>
        <w:t>五</w:t>
      </w:r>
      <w:r w:rsidRPr="004C0DEB">
        <w:rPr>
          <w:rFonts w:cs="Arial"/>
          <w:szCs w:val="28"/>
        </w:rPr>
        <w:t>部分</w:t>
      </w:r>
      <w:r w:rsidRPr="004C0DEB">
        <w:rPr>
          <w:rFonts w:cs="Arial"/>
          <w:szCs w:val="28"/>
        </w:rPr>
        <w:t xml:space="preserve">  </w:t>
      </w:r>
      <w:r>
        <w:rPr>
          <w:rFonts w:cs="Arial" w:hint="eastAsia"/>
          <w:szCs w:val="28"/>
        </w:rPr>
        <w:t>导游</w:t>
      </w:r>
      <w:r>
        <w:rPr>
          <w:rFonts w:cs="Arial"/>
          <w:szCs w:val="28"/>
        </w:rPr>
        <w:t>和部门管理中心</w:t>
      </w:r>
      <w:bookmarkEnd w:id="323"/>
    </w:p>
    <w:p w:rsidR="000B2ED7" w:rsidRPr="006410DF" w:rsidRDefault="000B2ED7" w:rsidP="000B2ED7">
      <w:pPr>
        <w:pStyle w:val="3"/>
      </w:pPr>
      <w:bookmarkStart w:id="324" w:name="_Toc442442407"/>
      <w:r w:rsidRPr="006410DF">
        <w:t>产品概述</w:t>
      </w:r>
      <w:bookmarkEnd w:id="324"/>
    </w:p>
    <w:p w:rsidR="000B2ED7" w:rsidRPr="000B2ED7" w:rsidRDefault="000B2ED7" w:rsidP="000B2ED7">
      <w:r>
        <w:rPr>
          <w:rFonts w:hint="eastAsia"/>
        </w:rPr>
        <w:t>该部分</w:t>
      </w:r>
      <w:r>
        <w:t>主要用于</w:t>
      </w:r>
      <w:r>
        <w:rPr>
          <w:rFonts w:hint="eastAsia"/>
        </w:rPr>
        <w:t>管理</w:t>
      </w:r>
      <w:r>
        <w:t>导游或部门</w:t>
      </w:r>
      <w:r>
        <w:rPr>
          <w:rFonts w:hint="eastAsia"/>
        </w:rPr>
        <w:t>，用户可以做</w:t>
      </w:r>
      <w:r>
        <w:t>新增、</w:t>
      </w:r>
      <w:r>
        <w:rPr>
          <w:rFonts w:hint="eastAsia"/>
        </w:rPr>
        <w:t>绑定</w:t>
      </w:r>
      <w:r>
        <w:t>、解绑导游或部门等</w:t>
      </w:r>
      <w:r>
        <w:rPr>
          <w:rFonts w:hint="eastAsia"/>
        </w:rPr>
        <w:t>操作</w:t>
      </w:r>
    </w:p>
    <w:p w:rsidR="000B2ED7" w:rsidRPr="004C0DEB" w:rsidRDefault="000B2ED7" w:rsidP="000B2ED7">
      <w:pPr>
        <w:pStyle w:val="3"/>
      </w:pPr>
      <w:bookmarkStart w:id="325" w:name="_Toc442442408"/>
      <w:r w:rsidRPr="004C0DEB">
        <w:t>产品</w:t>
      </w:r>
      <w:r w:rsidRPr="004C0DEB">
        <w:rPr>
          <w:rFonts w:hint="eastAsia"/>
        </w:rPr>
        <w:t>结构</w:t>
      </w:r>
      <w:r>
        <w:rPr>
          <w:rFonts w:hint="eastAsia"/>
        </w:rPr>
        <w:t>（功能摘要）</w:t>
      </w:r>
      <w:bookmarkEnd w:id="325"/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71"/>
        <w:gridCol w:w="1843"/>
        <w:gridCol w:w="5670"/>
        <w:gridCol w:w="864"/>
      </w:tblGrid>
      <w:tr w:rsidR="000B2ED7" w:rsidRPr="003247F2" w:rsidTr="003415D8">
        <w:tc>
          <w:tcPr>
            <w:tcW w:w="1271" w:type="dxa"/>
            <w:shd w:val="clear" w:color="auto" w:fill="C0C0C0"/>
          </w:tcPr>
          <w:p w:rsidR="000B2ED7" w:rsidRPr="003247F2" w:rsidRDefault="000B2ED7" w:rsidP="003415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功能模块</w:t>
            </w:r>
          </w:p>
        </w:tc>
        <w:tc>
          <w:tcPr>
            <w:tcW w:w="1843" w:type="dxa"/>
            <w:shd w:val="clear" w:color="auto" w:fill="C0C0C0"/>
          </w:tcPr>
          <w:p w:rsidR="000B2ED7" w:rsidRPr="003247F2" w:rsidRDefault="000B2ED7" w:rsidP="003415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主要功能点</w:t>
            </w:r>
          </w:p>
        </w:tc>
        <w:tc>
          <w:tcPr>
            <w:tcW w:w="5670" w:type="dxa"/>
            <w:shd w:val="clear" w:color="auto" w:fill="C0C0C0"/>
          </w:tcPr>
          <w:p w:rsidR="000B2ED7" w:rsidRPr="003247F2" w:rsidRDefault="000B2ED7" w:rsidP="003415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功能描述</w:t>
            </w:r>
          </w:p>
        </w:tc>
        <w:tc>
          <w:tcPr>
            <w:tcW w:w="864" w:type="dxa"/>
            <w:shd w:val="clear" w:color="auto" w:fill="C0C0C0"/>
          </w:tcPr>
          <w:p w:rsidR="000B2ED7" w:rsidRPr="003247F2" w:rsidRDefault="000B2ED7" w:rsidP="003415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优先级</w:t>
            </w:r>
          </w:p>
        </w:tc>
      </w:tr>
      <w:tr w:rsidR="000B2ED7" w:rsidRPr="003247F2" w:rsidTr="003415D8">
        <w:tc>
          <w:tcPr>
            <w:tcW w:w="1271" w:type="dxa"/>
            <w:vMerge w:val="restart"/>
            <w:vAlign w:val="center"/>
          </w:tcPr>
          <w:p w:rsidR="000B2ED7" w:rsidRPr="00C45B14" w:rsidRDefault="000B2ED7" w:rsidP="003415D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部门管理中心</w:t>
            </w:r>
          </w:p>
        </w:tc>
        <w:tc>
          <w:tcPr>
            <w:tcW w:w="1843" w:type="dxa"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导游列表</w:t>
            </w:r>
          </w:p>
        </w:tc>
        <w:tc>
          <w:tcPr>
            <w:tcW w:w="5670" w:type="dxa"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和该旅行社绑定相关的导游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列表</w:t>
            </w:r>
          </w:p>
        </w:tc>
        <w:tc>
          <w:tcPr>
            <w:tcW w:w="864" w:type="dxa"/>
          </w:tcPr>
          <w:p w:rsidR="000B2ED7" w:rsidRPr="00C45B14" w:rsidRDefault="000B2ED7" w:rsidP="003415D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B2ED7" w:rsidRPr="003247F2" w:rsidTr="003415D8">
        <w:tc>
          <w:tcPr>
            <w:tcW w:w="1271" w:type="dxa"/>
            <w:vMerge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B2ED7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绑定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</w:t>
            </w:r>
          </w:p>
        </w:tc>
        <w:tc>
          <w:tcPr>
            <w:tcW w:w="5670" w:type="dxa"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可以绑定一名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平台上已经注册的导游</w:t>
            </w:r>
          </w:p>
        </w:tc>
        <w:tc>
          <w:tcPr>
            <w:tcW w:w="864" w:type="dxa"/>
          </w:tcPr>
          <w:p w:rsidR="000B2ED7" w:rsidRPr="00C45B14" w:rsidRDefault="000B2ED7" w:rsidP="003415D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B2ED7" w:rsidRPr="003247F2" w:rsidTr="003415D8">
        <w:tc>
          <w:tcPr>
            <w:tcW w:w="1271" w:type="dxa"/>
            <w:vMerge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B2ED7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新建导游</w:t>
            </w:r>
          </w:p>
        </w:tc>
        <w:tc>
          <w:tcPr>
            <w:tcW w:w="5670" w:type="dxa"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为一名导游新生成一个导游帐号，并默认绑定</w:t>
            </w:r>
          </w:p>
        </w:tc>
        <w:tc>
          <w:tcPr>
            <w:tcW w:w="864" w:type="dxa"/>
          </w:tcPr>
          <w:p w:rsidR="000B2ED7" w:rsidRPr="00C45B14" w:rsidRDefault="000B2ED7" w:rsidP="003415D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B2ED7" w:rsidRPr="003247F2" w:rsidTr="003415D8">
        <w:tc>
          <w:tcPr>
            <w:tcW w:w="1271" w:type="dxa"/>
            <w:vMerge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B2ED7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解除导游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绑定</w:t>
            </w:r>
          </w:p>
        </w:tc>
        <w:tc>
          <w:tcPr>
            <w:tcW w:w="5670" w:type="dxa"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对现有已绑定的导游解除绑定关系</w:t>
            </w:r>
          </w:p>
        </w:tc>
        <w:tc>
          <w:tcPr>
            <w:tcW w:w="864" w:type="dxa"/>
          </w:tcPr>
          <w:p w:rsidR="000B2ED7" w:rsidRPr="00C45B14" w:rsidRDefault="000B2ED7" w:rsidP="003415D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B2ED7" w:rsidRPr="003247F2" w:rsidTr="003415D8">
        <w:tc>
          <w:tcPr>
            <w:tcW w:w="1271" w:type="dxa"/>
            <w:vMerge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B2ED7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列表</w:t>
            </w:r>
          </w:p>
        </w:tc>
        <w:tc>
          <w:tcPr>
            <w:tcW w:w="5670" w:type="dxa"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和该旅行社绑定相关的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部门列表</w:t>
            </w:r>
          </w:p>
        </w:tc>
        <w:tc>
          <w:tcPr>
            <w:tcW w:w="864" w:type="dxa"/>
          </w:tcPr>
          <w:p w:rsidR="000B2ED7" w:rsidRPr="00C45B14" w:rsidRDefault="000B2ED7" w:rsidP="003415D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B2ED7" w:rsidRPr="003247F2" w:rsidTr="003415D8">
        <w:tc>
          <w:tcPr>
            <w:tcW w:w="1271" w:type="dxa"/>
            <w:vMerge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B2ED7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绑定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部门</w:t>
            </w:r>
          </w:p>
        </w:tc>
        <w:tc>
          <w:tcPr>
            <w:tcW w:w="5670" w:type="dxa"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可以绑定一个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平台上已经注册的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</w:p>
        </w:tc>
        <w:tc>
          <w:tcPr>
            <w:tcW w:w="864" w:type="dxa"/>
          </w:tcPr>
          <w:p w:rsidR="000B2ED7" w:rsidRPr="00C45B14" w:rsidRDefault="000B2ED7" w:rsidP="003415D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B2ED7" w:rsidRPr="003247F2" w:rsidTr="003415D8">
        <w:tc>
          <w:tcPr>
            <w:tcW w:w="1271" w:type="dxa"/>
            <w:vMerge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B2ED7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新建部门</w:t>
            </w:r>
          </w:p>
        </w:tc>
        <w:tc>
          <w:tcPr>
            <w:tcW w:w="5670" w:type="dxa"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为一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个部门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新生成一个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帐号，并默认绑定</w:t>
            </w:r>
          </w:p>
        </w:tc>
        <w:tc>
          <w:tcPr>
            <w:tcW w:w="864" w:type="dxa"/>
          </w:tcPr>
          <w:p w:rsidR="000B2ED7" w:rsidRPr="00C45B14" w:rsidRDefault="000B2ED7" w:rsidP="003415D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B2ED7" w:rsidRPr="003247F2" w:rsidTr="003415D8">
        <w:tc>
          <w:tcPr>
            <w:tcW w:w="1271" w:type="dxa"/>
            <w:vMerge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B2ED7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解除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部门绑定</w:t>
            </w:r>
          </w:p>
        </w:tc>
        <w:tc>
          <w:tcPr>
            <w:tcW w:w="5670" w:type="dxa"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对现有已绑定的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解除绑定关系</w:t>
            </w:r>
          </w:p>
        </w:tc>
        <w:tc>
          <w:tcPr>
            <w:tcW w:w="864" w:type="dxa"/>
          </w:tcPr>
          <w:p w:rsidR="000B2ED7" w:rsidRPr="00C45B14" w:rsidRDefault="000B2ED7" w:rsidP="003415D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</w:tbl>
    <w:p w:rsidR="000B2ED7" w:rsidRPr="00D339EE" w:rsidRDefault="000B2ED7" w:rsidP="000B2ED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:rsidR="000B2ED7" w:rsidRDefault="00F65A42" w:rsidP="000B2ED7">
      <w:pPr>
        <w:pStyle w:val="3"/>
      </w:pPr>
      <w:bookmarkStart w:id="326" w:name="_Toc442442409"/>
      <w:r>
        <w:rPr>
          <w:rFonts w:hint="eastAsia"/>
        </w:rPr>
        <w:t>流程</w:t>
      </w:r>
      <w:r>
        <w:t>及</w:t>
      </w:r>
      <w:r w:rsidR="000B2ED7" w:rsidRPr="004C0DEB">
        <w:rPr>
          <w:rFonts w:hint="eastAsia"/>
        </w:rPr>
        <w:t>状态说明</w:t>
      </w:r>
      <w:bookmarkEnd w:id="326"/>
    </w:p>
    <w:p w:rsidR="00F65A42" w:rsidRDefault="005E1C98" w:rsidP="00F65A42">
      <w:r>
        <w:object w:dxaOrig="19290" w:dyaOrig="12750">
          <v:shape id="_x0000_i1051" type="#_x0000_t75" style="width:468pt;height:309pt" o:ole="">
            <v:imagedata r:id="rId93" o:title=""/>
          </v:shape>
          <o:OLEObject Type="Embed" ProgID="Visio.Drawing.15" ShapeID="_x0000_i1051" DrawAspect="Content" ObjectID="_1519464879" r:id="rId94"/>
        </w:object>
      </w:r>
    </w:p>
    <w:p w:rsidR="00781CB8" w:rsidRPr="00F65A42" w:rsidRDefault="00763E2A" w:rsidP="00F65A42">
      <w:r>
        <w:object w:dxaOrig="19290" w:dyaOrig="12750">
          <v:shape id="_x0000_i1052" type="#_x0000_t75" style="width:468pt;height:309pt" o:ole="">
            <v:imagedata r:id="rId95" o:title=""/>
          </v:shape>
          <o:OLEObject Type="Embed" ProgID="Visio.Drawing.15" ShapeID="_x0000_i1052" DrawAspect="Content" ObjectID="_1519464880" r:id="rId96"/>
        </w:object>
      </w:r>
    </w:p>
    <w:p w:rsidR="00566804" w:rsidRDefault="00566804" w:rsidP="000B2ED7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、导游</w:t>
      </w:r>
      <w:r>
        <w:rPr>
          <w:rFonts w:ascii="Arial" w:hAnsi="Arial" w:cs="Arial"/>
          <w:i w:val="0"/>
          <w:color w:val="auto"/>
        </w:rPr>
        <w:t>和部门管理都存在两个状态</w:t>
      </w:r>
      <w:r w:rsidR="004D54F0">
        <w:rPr>
          <w:rFonts w:ascii="Arial" w:hAnsi="Arial" w:cs="Arial" w:hint="eastAsia"/>
          <w:i w:val="0"/>
          <w:color w:val="auto"/>
        </w:rPr>
        <w:t>：绑定状态</w:t>
      </w:r>
      <w:r w:rsidR="004D54F0">
        <w:rPr>
          <w:rFonts w:ascii="Arial" w:hAnsi="Arial" w:cs="Arial"/>
          <w:i w:val="0"/>
          <w:color w:val="auto"/>
        </w:rPr>
        <w:t>和解绑状态</w:t>
      </w:r>
    </w:p>
    <w:p w:rsidR="004D54F0" w:rsidRDefault="004D54F0" w:rsidP="000B2ED7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绑定状态：指由旅行社发起</w:t>
      </w:r>
      <w:r>
        <w:rPr>
          <w:rFonts w:ascii="Arial" w:hAnsi="Arial" w:cs="Arial" w:hint="eastAsia"/>
          <w:i w:val="0"/>
          <w:color w:val="auto"/>
        </w:rPr>
        <w:t>动作</w:t>
      </w:r>
      <w:r>
        <w:rPr>
          <w:rFonts w:ascii="Arial" w:hAnsi="Arial" w:cs="Arial"/>
          <w:i w:val="0"/>
          <w:color w:val="auto"/>
        </w:rPr>
        <w:t>，与导游或部门</w:t>
      </w:r>
      <w:r>
        <w:rPr>
          <w:rFonts w:ascii="Arial" w:hAnsi="Arial" w:cs="Arial" w:hint="eastAsia"/>
          <w:i w:val="0"/>
          <w:color w:val="auto"/>
        </w:rPr>
        <w:t>建立</w:t>
      </w:r>
      <w:r>
        <w:rPr>
          <w:rFonts w:ascii="Arial" w:hAnsi="Arial" w:cs="Arial"/>
          <w:i w:val="0"/>
          <w:color w:val="auto"/>
        </w:rPr>
        <w:t>关系的</w:t>
      </w:r>
      <w:r>
        <w:rPr>
          <w:rFonts w:ascii="Arial" w:hAnsi="Arial" w:cs="Arial" w:hint="eastAsia"/>
          <w:i w:val="0"/>
          <w:color w:val="auto"/>
        </w:rPr>
        <w:t>一种</w:t>
      </w:r>
      <w:r>
        <w:rPr>
          <w:rFonts w:ascii="Arial" w:hAnsi="Arial" w:cs="Arial"/>
          <w:i w:val="0"/>
          <w:color w:val="auto"/>
        </w:rPr>
        <w:t>状态，</w:t>
      </w:r>
      <w:r>
        <w:rPr>
          <w:rFonts w:ascii="Arial" w:hAnsi="Arial" w:cs="Arial" w:hint="eastAsia"/>
          <w:i w:val="0"/>
          <w:color w:val="auto"/>
        </w:rPr>
        <w:t>该状态</w:t>
      </w:r>
      <w:r>
        <w:rPr>
          <w:rFonts w:ascii="Arial" w:hAnsi="Arial" w:cs="Arial"/>
          <w:i w:val="0"/>
          <w:color w:val="auto"/>
        </w:rPr>
        <w:t>下，部门</w:t>
      </w:r>
      <w:r>
        <w:rPr>
          <w:rFonts w:ascii="Arial" w:hAnsi="Arial" w:cs="Arial" w:hint="eastAsia"/>
          <w:i w:val="0"/>
          <w:color w:val="auto"/>
        </w:rPr>
        <w:t>或</w:t>
      </w:r>
      <w:r>
        <w:rPr>
          <w:rFonts w:ascii="Arial" w:hAnsi="Arial" w:cs="Arial"/>
          <w:i w:val="0"/>
          <w:color w:val="auto"/>
        </w:rPr>
        <w:t>导游可以通过旅行社购买</w:t>
      </w:r>
      <w:r>
        <w:rPr>
          <w:rFonts w:ascii="Arial" w:hAnsi="Arial" w:cs="Arial" w:hint="eastAsia"/>
          <w:i w:val="0"/>
          <w:color w:val="auto"/>
        </w:rPr>
        <w:t>对应</w:t>
      </w:r>
      <w:r>
        <w:rPr>
          <w:rFonts w:ascii="Arial" w:hAnsi="Arial" w:cs="Arial"/>
          <w:i w:val="0"/>
          <w:color w:val="auto"/>
        </w:rPr>
        <w:t>该旅行社政策</w:t>
      </w:r>
      <w:r>
        <w:rPr>
          <w:rFonts w:ascii="Arial" w:hAnsi="Arial" w:cs="Arial" w:hint="eastAsia"/>
          <w:i w:val="0"/>
          <w:color w:val="auto"/>
        </w:rPr>
        <w:t>的</w:t>
      </w:r>
      <w:r>
        <w:rPr>
          <w:rFonts w:ascii="Arial" w:hAnsi="Arial" w:cs="Arial"/>
          <w:i w:val="0"/>
          <w:color w:val="auto"/>
        </w:rPr>
        <w:t>团票</w:t>
      </w:r>
    </w:p>
    <w:p w:rsidR="004D54F0" w:rsidRPr="004D54F0" w:rsidRDefault="004D54F0" w:rsidP="000B2ED7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解绑状态</w:t>
      </w:r>
      <w:r>
        <w:rPr>
          <w:rFonts w:ascii="Arial" w:hAnsi="Arial" w:cs="Arial" w:hint="eastAsia"/>
          <w:i w:val="0"/>
          <w:color w:val="auto"/>
        </w:rPr>
        <w:t>：</w:t>
      </w:r>
      <w:r>
        <w:rPr>
          <w:rFonts w:ascii="Arial" w:hAnsi="Arial" w:cs="Arial"/>
          <w:i w:val="0"/>
          <w:color w:val="auto"/>
        </w:rPr>
        <w:t>旅行社发起动作</w:t>
      </w:r>
      <w:r>
        <w:rPr>
          <w:rFonts w:ascii="Arial" w:hAnsi="Arial" w:cs="Arial" w:hint="eastAsia"/>
          <w:i w:val="0"/>
          <w:color w:val="auto"/>
        </w:rPr>
        <w:t>，解除</w:t>
      </w:r>
      <w:r>
        <w:rPr>
          <w:rFonts w:ascii="Arial" w:hAnsi="Arial" w:cs="Arial"/>
          <w:i w:val="0"/>
          <w:color w:val="auto"/>
        </w:rPr>
        <w:t>与导游或部门</w:t>
      </w:r>
      <w:r>
        <w:rPr>
          <w:rFonts w:ascii="Arial" w:hAnsi="Arial" w:cs="Arial" w:hint="eastAsia"/>
          <w:i w:val="0"/>
          <w:color w:val="auto"/>
        </w:rPr>
        <w:t>关系</w:t>
      </w:r>
      <w:r>
        <w:rPr>
          <w:rFonts w:ascii="Arial" w:hAnsi="Arial" w:cs="Arial"/>
          <w:i w:val="0"/>
          <w:color w:val="auto"/>
        </w:rPr>
        <w:t>的一种状态，该状态下。部门</w:t>
      </w:r>
      <w:r>
        <w:rPr>
          <w:rFonts w:ascii="Arial" w:hAnsi="Arial" w:cs="Arial" w:hint="eastAsia"/>
          <w:i w:val="0"/>
          <w:color w:val="auto"/>
        </w:rPr>
        <w:t>或</w:t>
      </w:r>
      <w:r>
        <w:rPr>
          <w:rFonts w:ascii="Arial" w:hAnsi="Arial" w:cs="Arial"/>
          <w:i w:val="0"/>
          <w:color w:val="auto"/>
        </w:rPr>
        <w:t>导游</w:t>
      </w:r>
      <w:r>
        <w:rPr>
          <w:rFonts w:ascii="Arial" w:hAnsi="Arial" w:cs="Arial" w:hint="eastAsia"/>
          <w:i w:val="0"/>
          <w:color w:val="auto"/>
        </w:rPr>
        <w:t>不能</w:t>
      </w:r>
      <w:r>
        <w:rPr>
          <w:rFonts w:ascii="Arial" w:hAnsi="Arial" w:cs="Arial"/>
          <w:i w:val="0"/>
          <w:color w:val="auto"/>
        </w:rPr>
        <w:t>通过旅行社购买</w:t>
      </w:r>
      <w:r>
        <w:rPr>
          <w:rFonts w:ascii="Arial" w:hAnsi="Arial" w:cs="Arial" w:hint="eastAsia"/>
          <w:i w:val="0"/>
          <w:color w:val="auto"/>
        </w:rPr>
        <w:t>对应</w:t>
      </w:r>
      <w:r>
        <w:rPr>
          <w:rFonts w:ascii="Arial" w:hAnsi="Arial" w:cs="Arial"/>
          <w:i w:val="0"/>
          <w:color w:val="auto"/>
        </w:rPr>
        <w:t>该旅行社政策</w:t>
      </w:r>
      <w:r>
        <w:rPr>
          <w:rFonts w:ascii="Arial" w:hAnsi="Arial" w:cs="Arial" w:hint="eastAsia"/>
          <w:i w:val="0"/>
          <w:color w:val="auto"/>
        </w:rPr>
        <w:t>的</w:t>
      </w:r>
      <w:r>
        <w:rPr>
          <w:rFonts w:ascii="Arial" w:hAnsi="Arial" w:cs="Arial"/>
          <w:i w:val="0"/>
          <w:color w:val="auto"/>
        </w:rPr>
        <w:t>团票</w:t>
      </w:r>
    </w:p>
    <w:p w:rsidR="000B2ED7" w:rsidRDefault="004D54F0" w:rsidP="004D54F0">
      <w:pPr>
        <w:pStyle w:val="3"/>
      </w:pPr>
      <w:bookmarkStart w:id="327" w:name="_Toc442442410"/>
      <w:r>
        <w:t>特性说明</w:t>
      </w:r>
      <w:bookmarkEnd w:id="327"/>
    </w:p>
    <w:p w:rsidR="004D54F0" w:rsidRDefault="004D54F0" w:rsidP="004D54F0">
      <w:r>
        <w:t>此节将分为导游篇和部门篇两部分进行描述</w:t>
      </w:r>
    </w:p>
    <w:p w:rsidR="004D54F0" w:rsidRDefault="004D54F0" w:rsidP="004D54F0">
      <w:pPr>
        <w:pStyle w:val="4"/>
      </w:pPr>
      <w:bookmarkStart w:id="328" w:name="_Toc442442411"/>
      <w:r>
        <w:t>导游列表</w:t>
      </w:r>
      <w:bookmarkEnd w:id="328"/>
    </w:p>
    <w:p w:rsidR="004D54F0" w:rsidRPr="0028283F" w:rsidRDefault="004D54F0" w:rsidP="004D54F0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4D54F0" w:rsidRPr="004C0DEB" w:rsidRDefault="004D54F0" w:rsidP="004D54F0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点击我的导游，进入导游管理列表页，</w:t>
      </w:r>
      <w:r w:rsidR="003415D8">
        <w:rPr>
          <w:rFonts w:ascii="Arial" w:hAnsi="Arial" w:cs="Arial"/>
          <w:i w:val="0"/>
          <w:color w:val="auto"/>
        </w:rPr>
        <w:t>在此部分，用户可以做新建导游、绑定导游、解绑导游等操作</w:t>
      </w:r>
    </w:p>
    <w:p w:rsidR="004D54F0" w:rsidRPr="0028283F" w:rsidRDefault="004D54F0" w:rsidP="004D54F0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4D54F0" w:rsidRDefault="004D54F0" w:rsidP="004D54F0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4D54F0" w:rsidRDefault="004D54F0" w:rsidP="004D54F0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用户必须有权限查看</w:t>
      </w:r>
      <w:r w:rsidR="003415D8">
        <w:rPr>
          <w:rFonts w:ascii="Arial" w:hAnsi="Arial" w:cs="Arial"/>
          <w:i w:val="0"/>
          <w:color w:val="auto"/>
        </w:rPr>
        <w:t>我的导游</w:t>
      </w:r>
    </w:p>
    <w:p w:rsidR="003415D8" w:rsidRPr="00B7143D" w:rsidRDefault="003415D8" w:rsidP="004D54F0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/>
          <w:i w:val="0"/>
          <w:color w:val="auto"/>
        </w:rPr>
        <w:t>、用户必须有权限管理导游</w:t>
      </w:r>
    </w:p>
    <w:p w:rsidR="004D54F0" w:rsidRDefault="004D54F0" w:rsidP="004D54F0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4D54F0" w:rsidRPr="00291857" w:rsidRDefault="00EF1699" w:rsidP="004D54F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8240" w:dyaOrig="13455">
          <v:shape id="_x0000_i1053" type="#_x0000_t75" style="width:468pt;height:345pt" o:ole="">
            <v:imagedata r:id="rId97" o:title=""/>
          </v:shape>
          <o:OLEObject Type="Embed" ProgID="Visio.Drawing.15" ShapeID="_x0000_i1053" DrawAspect="Content" ObjectID="_1519464881" r:id="rId98"/>
        </w:object>
      </w:r>
    </w:p>
    <w:p w:rsidR="004D54F0" w:rsidRPr="009C47F8" w:rsidRDefault="004D54F0" w:rsidP="004D54F0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C0655D" w:rsidRDefault="00C0655D" w:rsidP="00C0655D">
      <w:pPr>
        <w:ind w:firstLine="435"/>
      </w:pPr>
      <w:r>
        <w:rPr>
          <w:rFonts w:hint="eastAsia"/>
        </w:rPr>
        <w:t>导游</w:t>
      </w:r>
      <w:r>
        <w:t>管理</w:t>
      </w:r>
      <w:r>
        <w:rPr>
          <w:rFonts w:hint="eastAsia"/>
        </w:rPr>
        <w:t>的</w:t>
      </w:r>
      <w:r>
        <w:t>整体原型如下</w:t>
      </w:r>
      <w:r>
        <w:rPr>
          <w:rFonts w:hint="eastAsia"/>
        </w:rPr>
        <w:t>：</w:t>
      </w:r>
    </w:p>
    <w:p w:rsidR="00C0655D" w:rsidRPr="00C0655D" w:rsidRDefault="00C0655D" w:rsidP="00C0655D">
      <w:r>
        <w:rPr>
          <w:noProof/>
        </w:rPr>
        <w:drawing>
          <wp:inline distT="0" distB="0" distL="0" distR="0" wp14:anchorId="1478AF36" wp14:editId="74E6637C">
            <wp:extent cx="5943600" cy="514667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4F0" w:rsidRDefault="0054678E" w:rsidP="00C0655D">
      <w:pPr>
        <w:ind w:firstLineChars="200" w:firstLine="420"/>
      </w:pPr>
      <w:r>
        <w:t>1</w:t>
      </w:r>
      <w:r>
        <w:t>、新建导游：</w:t>
      </w:r>
    </w:p>
    <w:p w:rsidR="0054678E" w:rsidRDefault="0054678E" w:rsidP="0054678E">
      <w:pPr>
        <w:ind w:firstLine="435"/>
      </w:pPr>
      <w: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用户</w:t>
      </w:r>
      <w:r>
        <w:t>在导游列表页面，点击新建，创建</w:t>
      </w:r>
      <w:r>
        <w:rPr>
          <w:rFonts w:hint="eastAsia"/>
        </w:rPr>
        <w:t>导游</w:t>
      </w:r>
      <w:r>
        <w:t>帐号，</w:t>
      </w:r>
      <w:r>
        <w:rPr>
          <w:rFonts w:hint="eastAsia"/>
        </w:rPr>
        <w:t>如下图</w:t>
      </w:r>
      <w:r>
        <w:t>：</w:t>
      </w:r>
    </w:p>
    <w:p w:rsidR="0054678E" w:rsidRDefault="0054678E" w:rsidP="0054678E">
      <w:r>
        <w:rPr>
          <w:noProof/>
        </w:rPr>
        <w:drawing>
          <wp:inline distT="0" distB="0" distL="0" distR="0" wp14:anchorId="45838714" wp14:editId="61E1EDFE">
            <wp:extent cx="5943600" cy="4833620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78E" w:rsidRDefault="0054678E" w:rsidP="0054678E">
      <w:r>
        <w:rPr>
          <w:rFonts w:hint="eastAsia"/>
        </w:rPr>
        <w:t>字段</w:t>
      </w:r>
      <w:r>
        <w:t>及规则如下：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54678E" w:rsidTr="007254F2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54678E" w:rsidRPr="003B6E15" w:rsidRDefault="0054678E" w:rsidP="007254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54678E" w:rsidRPr="003B6E15" w:rsidRDefault="0054678E" w:rsidP="007254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54678E" w:rsidTr="007254F2">
        <w:tc>
          <w:tcPr>
            <w:tcW w:w="1838" w:type="dxa"/>
          </w:tcPr>
          <w:p w:rsidR="0054678E" w:rsidRPr="003B6E15" w:rsidRDefault="0054678E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导游姓名</w:t>
            </w:r>
          </w:p>
        </w:tc>
        <w:tc>
          <w:tcPr>
            <w:tcW w:w="7512" w:type="dxa"/>
          </w:tcPr>
          <w:p w:rsidR="0054678E" w:rsidRPr="003B6E15" w:rsidRDefault="0054678E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必填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其他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规则参考大平台</w:t>
            </w:r>
          </w:p>
        </w:tc>
      </w:tr>
      <w:tr w:rsidR="0054678E" w:rsidTr="007254F2">
        <w:tc>
          <w:tcPr>
            <w:tcW w:w="1838" w:type="dxa"/>
          </w:tcPr>
          <w:p w:rsidR="0054678E" w:rsidRDefault="0054678E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电话号码</w:t>
            </w:r>
          </w:p>
        </w:tc>
        <w:tc>
          <w:tcPr>
            <w:tcW w:w="7512" w:type="dxa"/>
          </w:tcPr>
          <w:p w:rsidR="0054678E" w:rsidRPr="003B6E15" w:rsidRDefault="0054678E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必填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其他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规则参考大平台</w:t>
            </w:r>
            <w:ins w:id="329" w:author="Zhao Kai" w:date="2016-03-04T14:44:00Z">
              <w:r w:rsidR="00DF4BC5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</w:t>
              </w:r>
              <w:r w:rsidR="00DF4BC5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校验该号码是否已被注册</w:t>
              </w:r>
              <w:r w:rsidR="00DF4BC5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，失去</w:t>
              </w:r>
              <w:r w:rsidR="00DF4BC5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焦点校验</w:t>
              </w:r>
              <w:r w:rsidR="00DF4BC5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</w:t>
              </w:r>
              <w:r w:rsidR="00DF4BC5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如果已被注册，在输入框旁边显示该号码已被注册</w:t>
              </w:r>
            </w:ins>
          </w:p>
        </w:tc>
      </w:tr>
      <w:tr w:rsidR="0054678E" w:rsidTr="007254F2">
        <w:tc>
          <w:tcPr>
            <w:tcW w:w="1838" w:type="dxa"/>
          </w:tcPr>
          <w:p w:rsidR="0054678E" w:rsidRDefault="0054678E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导游身份证号</w:t>
            </w:r>
          </w:p>
        </w:tc>
        <w:tc>
          <w:tcPr>
            <w:tcW w:w="7512" w:type="dxa"/>
          </w:tcPr>
          <w:p w:rsidR="0054678E" w:rsidRPr="003B6E15" w:rsidRDefault="0054678E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必填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其他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规则参考大平台</w:t>
            </w:r>
          </w:p>
        </w:tc>
      </w:tr>
      <w:tr w:rsidR="0054678E" w:rsidTr="007254F2">
        <w:tc>
          <w:tcPr>
            <w:tcW w:w="1838" w:type="dxa"/>
          </w:tcPr>
          <w:p w:rsidR="0054678E" w:rsidRDefault="0054678E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导游证号</w:t>
            </w:r>
          </w:p>
        </w:tc>
        <w:tc>
          <w:tcPr>
            <w:tcW w:w="7512" w:type="dxa"/>
          </w:tcPr>
          <w:p w:rsidR="0054678E" w:rsidRDefault="0054678E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必填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其他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规则参考大平台</w:t>
            </w:r>
          </w:p>
        </w:tc>
      </w:tr>
    </w:tbl>
    <w:p w:rsidR="0054678E" w:rsidRDefault="0054678E" w:rsidP="0054678E">
      <w:r>
        <w:rPr>
          <w:rFonts w:hint="eastAsia"/>
        </w:rPr>
        <w:t>点击</w:t>
      </w:r>
      <w:r>
        <w:t>确定，</w:t>
      </w:r>
      <w:r>
        <w:rPr>
          <w:rFonts w:hint="eastAsia"/>
        </w:rPr>
        <w:t>提交</w:t>
      </w:r>
      <w:r>
        <w:t>填入信息到大平台审核，系统提示</w:t>
      </w:r>
      <w:r>
        <w:t>“</w:t>
      </w:r>
      <w:r>
        <w:rPr>
          <w:rFonts w:hint="eastAsia"/>
        </w:rPr>
        <w:t>您</w:t>
      </w:r>
      <w:r>
        <w:t>的信息已提交审核，</w:t>
      </w:r>
      <w:r>
        <w:rPr>
          <w:rFonts w:hint="eastAsia"/>
        </w:rPr>
        <w:t>届时</w:t>
      </w:r>
      <w:r>
        <w:t>会以短信形式通知审核结果，请耐心等待</w:t>
      </w:r>
      <w:r>
        <w:t>”</w:t>
      </w:r>
      <w:r>
        <w:rPr>
          <w:rFonts w:hint="eastAsia"/>
        </w:rPr>
        <w:t>，</w:t>
      </w:r>
      <w:r>
        <w:t>导游列表会新增一条待审核数据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；</w:t>
      </w:r>
      <w:r>
        <w:t>点击取消，关闭弹窗，取消填入信息</w:t>
      </w:r>
    </w:p>
    <w:p w:rsidR="0054678E" w:rsidRDefault="0054678E" w:rsidP="0054678E">
      <w:r>
        <w:rPr>
          <w:noProof/>
        </w:rPr>
        <w:drawing>
          <wp:inline distT="0" distB="0" distL="0" distR="0" wp14:anchorId="33742069" wp14:editId="090C2EA5">
            <wp:extent cx="5943600" cy="3200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78E" w:rsidRDefault="0054678E" w:rsidP="00576379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如果</w:t>
      </w:r>
      <w:r>
        <w:t>平台反馈审核未通过，如下图</w:t>
      </w:r>
      <w:r w:rsidR="00576379">
        <w:rPr>
          <w:rFonts w:hint="eastAsia"/>
        </w:rPr>
        <w:t>，</w:t>
      </w:r>
      <w:r w:rsidR="00576379">
        <w:t>用户可以点击重新提交，</w:t>
      </w:r>
      <w:r w:rsidR="00576379">
        <w:rPr>
          <w:rFonts w:hint="eastAsia"/>
        </w:rPr>
        <w:t>弹出</w:t>
      </w:r>
      <w:r w:rsidR="00576379">
        <w:t>修改信息弹窗，修改填入信息，</w:t>
      </w:r>
      <w:r w:rsidR="007D5C55">
        <w:rPr>
          <w:rFonts w:hint="eastAsia"/>
        </w:rPr>
        <w:t>所有信息都可修改，</w:t>
      </w:r>
      <w:r w:rsidR="00576379">
        <w:t>并</w:t>
      </w:r>
      <w:r w:rsidR="00576379">
        <w:rPr>
          <w:rFonts w:hint="eastAsia"/>
        </w:rPr>
        <w:t>再次</w:t>
      </w:r>
      <w:r w:rsidR="00576379">
        <w:t>提交，如</w:t>
      </w:r>
      <w:r w:rsidR="00576379">
        <w:rPr>
          <w:rFonts w:hint="eastAsia"/>
        </w:rPr>
        <w:t>下图；</w:t>
      </w:r>
      <w:r w:rsidR="00576379">
        <w:t>也可以点击删除，</w:t>
      </w:r>
      <w:r w:rsidR="00576379">
        <w:rPr>
          <w:rFonts w:hint="eastAsia"/>
        </w:rPr>
        <w:t>在</w:t>
      </w:r>
      <w:r w:rsidR="00576379">
        <w:t>列表中清除此条数据，但在数据库中，此条注册数据</w:t>
      </w:r>
      <w:r w:rsidR="00576379">
        <w:rPr>
          <w:rFonts w:hint="eastAsia"/>
        </w:rPr>
        <w:t>仍然</w:t>
      </w:r>
      <w:r w:rsidR="00576379">
        <w:t>保留，</w:t>
      </w:r>
      <w:r w:rsidR="00576379">
        <w:rPr>
          <w:rFonts w:hint="eastAsia"/>
        </w:rPr>
        <w:t>并标注</w:t>
      </w:r>
      <w:r w:rsidR="00576379">
        <w:t>为未通过审核状态，</w:t>
      </w:r>
      <w:r w:rsidR="00576379">
        <w:rPr>
          <w:rFonts w:hint="eastAsia"/>
        </w:rPr>
        <w:t>下次</w:t>
      </w:r>
      <w:r w:rsidR="00576379">
        <w:t>在任何端口再次注册此帐号时，</w:t>
      </w:r>
      <w:r w:rsidR="00576379">
        <w:rPr>
          <w:rFonts w:hint="eastAsia"/>
        </w:rPr>
        <w:t>再次</w:t>
      </w:r>
      <w:r w:rsidR="00576379">
        <w:t>提取审核</w:t>
      </w:r>
    </w:p>
    <w:p w:rsidR="00576379" w:rsidRDefault="00576379" w:rsidP="00576379">
      <w:r>
        <w:rPr>
          <w:noProof/>
        </w:rPr>
        <w:drawing>
          <wp:inline distT="0" distB="0" distL="0" distR="0" wp14:anchorId="336622E5" wp14:editId="70557272">
            <wp:extent cx="5943600" cy="321310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79" w:rsidRDefault="00576379" w:rsidP="00576379">
      <w:r>
        <w:rPr>
          <w:noProof/>
        </w:rPr>
        <w:drawing>
          <wp:inline distT="0" distB="0" distL="0" distR="0" wp14:anchorId="191475A7" wp14:editId="40F2536C">
            <wp:extent cx="5943600" cy="4833620"/>
            <wp:effectExtent l="0" t="0" r="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79" w:rsidRDefault="00576379" w:rsidP="00576379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如果</w:t>
      </w:r>
      <w:r>
        <w:t>审核通过，</w:t>
      </w:r>
      <w:r w:rsidR="00B165FE">
        <w:rPr>
          <w:rFonts w:hint="eastAsia"/>
        </w:rPr>
        <w:t>系统会</w:t>
      </w:r>
      <w:r w:rsidR="00B165FE">
        <w:t>自动</w:t>
      </w:r>
      <w:r w:rsidR="00B165FE">
        <w:rPr>
          <w:rFonts w:hint="eastAsia"/>
        </w:rPr>
        <w:t>绑定</w:t>
      </w:r>
      <w:r w:rsidR="00B165FE">
        <w:t>，</w:t>
      </w:r>
      <w:r>
        <w:t>会出现下图</w:t>
      </w:r>
      <w:r>
        <w:rPr>
          <w:rFonts w:hint="eastAsia"/>
        </w:rPr>
        <w:t>，用户仅</w:t>
      </w:r>
      <w:r>
        <w:t>可以对</w:t>
      </w:r>
      <w:r>
        <w:rPr>
          <w:rFonts w:hint="eastAsia"/>
        </w:rPr>
        <w:t>此</w:t>
      </w:r>
      <w:r>
        <w:t>账户进行解除绑定操作</w:t>
      </w:r>
    </w:p>
    <w:p w:rsidR="00663CB1" w:rsidRDefault="00576379" w:rsidP="00576379">
      <w:r>
        <w:rPr>
          <w:noProof/>
        </w:rPr>
        <w:drawing>
          <wp:inline distT="0" distB="0" distL="0" distR="0" wp14:anchorId="2B772237" wp14:editId="14685281">
            <wp:extent cx="5943600" cy="318135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CB1" w:rsidRDefault="00663CB1" w:rsidP="00576379">
      <w:r>
        <w:rPr>
          <w:rFonts w:hint="eastAsia"/>
        </w:rPr>
        <w:t xml:space="preserve">    2</w:t>
      </w:r>
      <w:r>
        <w:rPr>
          <w:rFonts w:hint="eastAsia"/>
        </w:rPr>
        <w:t>、绑定导游</w:t>
      </w:r>
      <w:r>
        <w:t>：</w:t>
      </w:r>
    </w:p>
    <w:p w:rsidR="00663CB1" w:rsidRDefault="00663CB1" w:rsidP="00663CB1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用户</w:t>
      </w:r>
      <w:r>
        <w:t>在导游列表页面点击绑定按钮，</w:t>
      </w:r>
      <w:r>
        <w:rPr>
          <w:rFonts w:hint="eastAsia"/>
        </w:rPr>
        <w:t>弹出</w:t>
      </w:r>
      <w:r>
        <w:t>弹窗如下，进行绑定导游操作</w:t>
      </w:r>
    </w:p>
    <w:p w:rsidR="00663CB1" w:rsidRDefault="00663CB1" w:rsidP="00663CB1">
      <w:r>
        <w:rPr>
          <w:noProof/>
        </w:rPr>
        <w:drawing>
          <wp:inline distT="0" distB="0" distL="0" distR="0" wp14:anchorId="0131CD06" wp14:editId="6E930E75">
            <wp:extent cx="5943600" cy="4833620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CB1" w:rsidRDefault="00663CB1" w:rsidP="00EF1699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此列表</w:t>
      </w:r>
      <w:r>
        <w:t>会展示平台所有导游，</w:t>
      </w:r>
      <w:r>
        <w:rPr>
          <w:rFonts w:hint="eastAsia"/>
        </w:rPr>
        <w:t>并以</w:t>
      </w:r>
      <w:r>
        <w:t>分页方式进行展示</w:t>
      </w:r>
      <w:r>
        <w:rPr>
          <w:rFonts w:hint="eastAsia"/>
        </w:rPr>
        <w:t>，</w:t>
      </w:r>
      <w:r>
        <w:t>每页</w:t>
      </w:r>
      <w:r>
        <w:rPr>
          <w:rFonts w:hint="eastAsia"/>
        </w:rPr>
        <w:t>20</w:t>
      </w:r>
      <w:r>
        <w:rPr>
          <w:rFonts w:hint="eastAsia"/>
        </w:rPr>
        <w:t>条数据</w:t>
      </w:r>
      <w:r>
        <w:t>，可以</w:t>
      </w:r>
      <w:r>
        <w:rPr>
          <w:rFonts w:hint="eastAsia"/>
        </w:rPr>
        <w:t>根据</w:t>
      </w:r>
      <w:r>
        <w:t>导游的信息进行搜索，每次可添加绑定</w:t>
      </w:r>
      <w:r>
        <w:rPr>
          <w:rFonts w:hint="eastAsia"/>
        </w:rPr>
        <w:t>多名</w:t>
      </w:r>
      <w:r>
        <w:t>导游，点击确定，绑定成功，取消则关闭弹窗，不进行绑定；绑定</w:t>
      </w:r>
      <w:r>
        <w:rPr>
          <w:rFonts w:hint="eastAsia"/>
        </w:rPr>
        <w:t>后</w:t>
      </w:r>
      <w:r>
        <w:t>，会在导游列表中，展示绑定</w:t>
      </w:r>
      <w:r>
        <w:rPr>
          <w:rFonts w:hint="eastAsia"/>
        </w:rPr>
        <w:t>的</w:t>
      </w:r>
      <w:r>
        <w:t>导游</w:t>
      </w:r>
    </w:p>
    <w:p w:rsidR="00EF1699" w:rsidRDefault="00EF1699" w:rsidP="00EF1699">
      <w:pPr>
        <w:ind w:firstLine="435"/>
      </w:pPr>
      <w:r>
        <w:t>3</w:t>
      </w:r>
      <w:r>
        <w:rPr>
          <w:rFonts w:hint="eastAsia"/>
        </w:rPr>
        <w:t>、</w:t>
      </w:r>
      <w:r>
        <w:t>解除绑定：</w:t>
      </w:r>
    </w:p>
    <w:p w:rsidR="00EF1699" w:rsidRDefault="00EF1699" w:rsidP="00EF1699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用户</w:t>
      </w:r>
      <w:r>
        <w:t>可以对</w:t>
      </w:r>
      <w:r>
        <w:rPr>
          <w:rFonts w:hint="eastAsia"/>
        </w:rPr>
        <w:t>导游列表</w:t>
      </w:r>
      <w:r>
        <w:t>中，</w:t>
      </w:r>
      <w:r>
        <w:rPr>
          <w:rFonts w:hint="eastAsia"/>
        </w:rPr>
        <w:t>审核通过</w:t>
      </w:r>
      <w:r>
        <w:t>的导游帐号</w:t>
      </w:r>
      <w:r>
        <w:rPr>
          <w:rFonts w:hint="eastAsia"/>
        </w:rPr>
        <w:t>进行</w:t>
      </w:r>
      <w:r>
        <w:t>解绑操作，点击解绑，系统</w:t>
      </w:r>
      <w:r>
        <w:rPr>
          <w:rFonts w:hint="eastAsia"/>
        </w:rPr>
        <w:t>弹出</w:t>
      </w:r>
      <w:r>
        <w:t>提示</w:t>
      </w:r>
      <w:r>
        <w:t>“</w:t>
      </w:r>
      <w:r>
        <w:rPr>
          <w:rFonts w:hint="eastAsia"/>
        </w:rPr>
        <w:t>是否</w:t>
      </w:r>
      <w:r>
        <w:t>确认解除绑定？</w:t>
      </w:r>
      <w:r>
        <w:t>”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确定，</w:t>
      </w:r>
      <w:r>
        <w:t>解除绑定，导游列表不在显示</w:t>
      </w:r>
      <w:r>
        <w:rPr>
          <w:rFonts w:hint="eastAsia"/>
        </w:rPr>
        <w:t>该</w:t>
      </w:r>
      <w:r>
        <w:t>数据，点击</w:t>
      </w:r>
      <w:r>
        <w:rPr>
          <w:rFonts w:hint="eastAsia"/>
        </w:rPr>
        <w:t>取消，用户</w:t>
      </w:r>
      <w:r>
        <w:t>放弃解绑动作</w:t>
      </w:r>
      <w:r>
        <w:rPr>
          <w:rFonts w:hint="eastAsia"/>
        </w:rPr>
        <w:t>。</w:t>
      </w:r>
    </w:p>
    <w:p w:rsidR="00EF1699" w:rsidRDefault="00EF1699" w:rsidP="00EF1699">
      <w:pPr>
        <w:ind w:firstLine="435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t>导游列表展示字段：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EF1699" w:rsidTr="007254F2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EF1699" w:rsidRPr="003B6E15" w:rsidRDefault="00EF1699" w:rsidP="007254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EF1699" w:rsidRPr="003B6E15" w:rsidRDefault="00EF1699" w:rsidP="007254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EF1699" w:rsidTr="007254F2">
        <w:tc>
          <w:tcPr>
            <w:tcW w:w="1838" w:type="dxa"/>
          </w:tcPr>
          <w:p w:rsidR="00EF1699" w:rsidRPr="003B6E15" w:rsidRDefault="00EF1699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导游姓名</w:t>
            </w:r>
          </w:p>
        </w:tc>
        <w:tc>
          <w:tcPr>
            <w:tcW w:w="7512" w:type="dxa"/>
          </w:tcPr>
          <w:p w:rsidR="00EF1699" w:rsidRPr="003B6E15" w:rsidRDefault="00EF1699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EF1699" w:rsidTr="007254F2">
        <w:tc>
          <w:tcPr>
            <w:tcW w:w="1838" w:type="dxa"/>
          </w:tcPr>
          <w:p w:rsidR="00EF1699" w:rsidRDefault="00EF1699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电话号码</w:t>
            </w:r>
          </w:p>
        </w:tc>
        <w:tc>
          <w:tcPr>
            <w:tcW w:w="7512" w:type="dxa"/>
          </w:tcPr>
          <w:p w:rsidR="00EF1699" w:rsidRPr="003B6E15" w:rsidRDefault="00EF1699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EF1699" w:rsidTr="007254F2">
        <w:tc>
          <w:tcPr>
            <w:tcW w:w="1838" w:type="dxa"/>
          </w:tcPr>
          <w:p w:rsidR="00EF1699" w:rsidRDefault="00EF1699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导游身份证号</w:t>
            </w:r>
          </w:p>
        </w:tc>
        <w:tc>
          <w:tcPr>
            <w:tcW w:w="7512" w:type="dxa"/>
          </w:tcPr>
          <w:p w:rsidR="00EF1699" w:rsidRPr="003B6E15" w:rsidRDefault="00EF1699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EF1699" w:rsidTr="007254F2">
        <w:tc>
          <w:tcPr>
            <w:tcW w:w="1838" w:type="dxa"/>
          </w:tcPr>
          <w:p w:rsidR="00EF1699" w:rsidRDefault="00EF1699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导游证号</w:t>
            </w:r>
          </w:p>
        </w:tc>
        <w:tc>
          <w:tcPr>
            <w:tcW w:w="7512" w:type="dxa"/>
          </w:tcPr>
          <w:p w:rsidR="00EF1699" w:rsidRDefault="00EF1699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EF1699" w:rsidTr="007254F2">
        <w:tc>
          <w:tcPr>
            <w:tcW w:w="1838" w:type="dxa"/>
          </w:tcPr>
          <w:p w:rsidR="00EF1699" w:rsidRDefault="00EF1699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状态</w:t>
            </w:r>
          </w:p>
        </w:tc>
        <w:tc>
          <w:tcPr>
            <w:tcW w:w="7512" w:type="dxa"/>
          </w:tcPr>
          <w:p w:rsidR="00EF1699" w:rsidRDefault="00EF1699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待审核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、审核通过、审核未通过</w:t>
            </w:r>
          </w:p>
        </w:tc>
      </w:tr>
    </w:tbl>
    <w:p w:rsidR="00EF1699" w:rsidRPr="00EF1699" w:rsidRDefault="00EF1699" w:rsidP="00EF1699"/>
    <w:p w:rsidR="00EF1699" w:rsidRDefault="00EF1699">
      <w:pPr>
        <w:pStyle w:val="4"/>
      </w:pPr>
      <w:bookmarkStart w:id="330" w:name="_Toc442442412"/>
      <w:r>
        <w:rPr>
          <w:rFonts w:hint="eastAsia"/>
        </w:rPr>
        <w:t>部门</w:t>
      </w:r>
      <w:r>
        <w:t>列表</w:t>
      </w:r>
      <w:bookmarkEnd w:id="330"/>
    </w:p>
    <w:p w:rsidR="00EF1699" w:rsidRPr="0028283F" w:rsidRDefault="00EF1699" w:rsidP="00EF1699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EF1699" w:rsidRPr="004C0DEB" w:rsidRDefault="00EF1699" w:rsidP="00EF1699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点击我的</w:t>
      </w:r>
      <w:r>
        <w:rPr>
          <w:rFonts w:ascii="Arial" w:hAnsi="Arial" w:cs="Arial" w:hint="eastAsia"/>
          <w:i w:val="0"/>
          <w:color w:val="auto"/>
        </w:rPr>
        <w:t>部门</w:t>
      </w:r>
      <w:r>
        <w:rPr>
          <w:rFonts w:ascii="Arial" w:hAnsi="Arial" w:cs="Arial"/>
          <w:i w:val="0"/>
          <w:color w:val="auto"/>
        </w:rPr>
        <w:t>，进入</w:t>
      </w:r>
      <w:r>
        <w:rPr>
          <w:rFonts w:ascii="Arial" w:hAnsi="Arial" w:cs="Arial" w:hint="eastAsia"/>
          <w:i w:val="0"/>
          <w:color w:val="auto"/>
        </w:rPr>
        <w:t>部门</w:t>
      </w:r>
      <w:r>
        <w:rPr>
          <w:rFonts w:ascii="Arial" w:hAnsi="Arial" w:cs="Arial"/>
          <w:i w:val="0"/>
          <w:color w:val="auto"/>
        </w:rPr>
        <w:t>管理列表页，在此部分，用户可以做新建</w:t>
      </w:r>
      <w:r>
        <w:rPr>
          <w:rFonts w:ascii="Arial" w:hAnsi="Arial" w:cs="Arial" w:hint="eastAsia"/>
          <w:i w:val="0"/>
          <w:color w:val="auto"/>
        </w:rPr>
        <w:t>部门</w:t>
      </w:r>
      <w:r>
        <w:rPr>
          <w:rFonts w:ascii="Arial" w:hAnsi="Arial" w:cs="Arial"/>
          <w:i w:val="0"/>
          <w:color w:val="auto"/>
        </w:rPr>
        <w:t>、绑定</w:t>
      </w:r>
      <w:r>
        <w:rPr>
          <w:rFonts w:ascii="Arial" w:hAnsi="Arial" w:cs="Arial" w:hint="eastAsia"/>
          <w:i w:val="0"/>
          <w:color w:val="auto"/>
        </w:rPr>
        <w:t>部门</w:t>
      </w:r>
      <w:r>
        <w:rPr>
          <w:rFonts w:ascii="Arial" w:hAnsi="Arial" w:cs="Arial"/>
          <w:i w:val="0"/>
          <w:color w:val="auto"/>
        </w:rPr>
        <w:t>、解绑</w:t>
      </w:r>
      <w:r>
        <w:rPr>
          <w:rFonts w:ascii="Arial" w:hAnsi="Arial" w:cs="Arial" w:hint="eastAsia"/>
          <w:i w:val="0"/>
          <w:color w:val="auto"/>
        </w:rPr>
        <w:t>部门</w:t>
      </w:r>
      <w:r>
        <w:rPr>
          <w:rFonts w:ascii="Arial" w:hAnsi="Arial" w:cs="Arial"/>
          <w:i w:val="0"/>
          <w:color w:val="auto"/>
        </w:rPr>
        <w:t>等操作</w:t>
      </w:r>
    </w:p>
    <w:p w:rsidR="00EF1699" w:rsidRPr="0028283F" w:rsidRDefault="00EF1699" w:rsidP="00EF1699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EF1699" w:rsidRDefault="00EF1699" w:rsidP="00EF1699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EF1699" w:rsidRDefault="00EF1699" w:rsidP="00EF1699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用户必须有权限查看我的</w:t>
      </w:r>
      <w:r>
        <w:rPr>
          <w:rFonts w:ascii="Arial" w:hAnsi="Arial" w:cs="Arial" w:hint="eastAsia"/>
          <w:i w:val="0"/>
          <w:color w:val="auto"/>
        </w:rPr>
        <w:t>部门</w:t>
      </w:r>
    </w:p>
    <w:p w:rsidR="00EF1699" w:rsidRPr="00B7143D" w:rsidRDefault="00EF1699" w:rsidP="00EF1699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/>
          <w:i w:val="0"/>
          <w:color w:val="auto"/>
        </w:rPr>
        <w:t>、用户必须有权限管理</w:t>
      </w:r>
      <w:r>
        <w:rPr>
          <w:rFonts w:ascii="Arial" w:hAnsi="Arial" w:cs="Arial" w:hint="eastAsia"/>
          <w:i w:val="0"/>
          <w:color w:val="auto"/>
        </w:rPr>
        <w:t>部门</w:t>
      </w:r>
    </w:p>
    <w:p w:rsidR="00EF1699" w:rsidRDefault="00EF1699" w:rsidP="00EF1699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EF1699" w:rsidRPr="00291857" w:rsidRDefault="00EF1699" w:rsidP="00EF169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8240" w:dyaOrig="13455">
          <v:shape id="_x0000_i1054" type="#_x0000_t75" style="width:468pt;height:345pt" o:ole="">
            <v:imagedata r:id="rId106" o:title=""/>
          </v:shape>
          <o:OLEObject Type="Embed" ProgID="Visio.Drawing.15" ShapeID="_x0000_i1054" DrawAspect="Content" ObjectID="_1519464882" r:id="rId107"/>
        </w:object>
      </w:r>
    </w:p>
    <w:p w:rsidR="00EF1699" w:rsidRDefault="00EF1699" w:rsidP="00EF1699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C0655D" w:rsidRPr="00C0655D" w:rsidRDefault="00C0655D" w:rsidP="00C0655D">
      <w:pPr>
        <w:spacing w:afterLines="50" w:after="156"/>
        <w:ind w:firstLine="420"/>
        <w:rPr>
          <w:rFonts w:ascii="Arial" w:hAnsi="Arial" w:cs="Arial"/>
        </w:rPr>
      </w:pPr>
      <w:r w:rsidRPr="00C0655D">
        <w:rPr>
          <w:rFonts w:ascii="Arial" w:hAnsi="Arial" w:cs="Arial" w:hint="eastAsia"/>
        </w:rPr>
        <w:t>部门</w:t>
      </w:r>
      <w:r w:rsidRPr="00C0655D">
        <w:rPr>
          <w:rFonts w:ascii="Arial" w:hAnsi="Arial" w:cs="Arial"/>
        </w:rPr>
        <w:t>管理的整体原型如下：</w:t>
      </w:r>
    </w:p>
    <w:p w:rsidR="00C0655D" w:rsidRPr="00C0655D" w:rsidRDefault="00C0655D" w:rsidP="00C0655D">
      <w:pPr>
        <w:spacing w:afterLines="50" w:after="156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A9E8FF3" wp14:editId="50051C71">
            <wp:extent cx="5943600" cy="4608830"/>
            <wp:effectExtent l="0" t="0" r="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699" w:rsidRDefault="00CE7BCF" w:rsidP="00EF1699">
      <w:r>
        <w:rPr>
          <w:rFonts w:hint="eastAsia"/>
        </w:rPr>
        <w:t xml:space="preserve">    1</w:t>
      </w:r>
      <w:r>
        <w:rPr>
          <w:rFonts w:hint="eastAsia"/>
        </w:rPr>
        <w:t>、</w:t>
      </w:r>
      <w:r>
        <w:t>部门的所有可操作动作与导游一致，只是换做部门而已，</w:t>
      </w:r>
      <w:r>
        <w:rPr>
          <w:rFonts w:hint="eastAsia"/>
        </w:rPr>
        <w:t>在此</w:t>
      </w:r>
      <w:r>
        <w:t>不做赘述</w:t>
      </w:r>
    </w:p>
    <w:p w:rsidR="00C0655D" w:rsidRDefault="00C0655D" w:rsidP="00C0655D">
      <w:pPr>
        <w:ind w:firstLine="435"/>
      </w:pPr>
      <w:r>
        <w:t>2</w:t>
      </w:r>
      <w:r>
        <w:rPr>
          <w:rFonts w:hint="eastAsia"/>
        </w:rPr>
        <w:t>、</w:t>
      </w:r>
      <w:r>
        <w:t>部门的</w:t>
      </w:r>
      <w:r>
        <w:rPr>
          <w:rFonts w:hint="eastAsia"/>
        </w:rPr>
        <w:t>字段有</w:t>
      </w:r>
      <w:r>
        <w:t>如下：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C0655D" w:rsidTr="005E1C98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C0655D" w:rsidRPr="003B6E15" w:rsidRDefault="00C0655D" w:rsidP="005E1C9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C0655D" w:rsidRPr="003B6E15" w:rsidRDefault="00C0655D" w:rsidP="005E1C9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C0655D" w:rsidTr="005E1C98">
        <w:tc>
          <w:tcPr>
            <w:tcW w:w="1838" w:type="dxa"/>
          </w:tcPr>
          <w:p w:rsidR="00C0655D" w:rsidRPr="003B6E15" w:rsidRDefault="00C0655D" w:rsidP="005E1C9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名称</w:t>
            </w:r>
          </w:p>
        </w:tc>
        <w:tc>
          <w:tcPr>
            <w:tcW w:w="7512" w:type="dxa"/>
          </w:tcPr>
          <w:p w:rsidR="00C0655D" w:rsidRPr="003B6E15" w:rsidRDefault="00C0655D" w:rsidP="005E1C9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生成帐号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必填</w:t>
            </w:r>
          </w:p>
        </w:tc>
      </w:tr>
      <w:tr w:rsidR="00C0655D" w:rsidTr="005E1C98">
        <w:tc>
          <w:tcPr>
            <w:tcW w:w="1838" w:type="dxa"/>
          </w:tcPr>
          <w:p w:rsidR="00C0655D" w:rsidRDefault="00C0655D" w:rsidP="005E1C9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负责人</w:t>
            </w:r>
          </w:p>
        </w:tc>
        <w:tc>
          <w:tcPr>
            <w:tcW w:w="7512" w:type="dxa"/>
          </w:tcPr>
          <w:p w:rsidR="00C0655D" w:rsidRPr="003B6E15" w:rsidRDefault="00C0655D" w:rsidP="005E1C9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生成帐号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必填</w:t>
            </w:r>
          </w:p>
        </w:tc>
      </w:tr>
      <w:tr w:rsidR="00C0655D" w:rsidTr="005E1C98">
        <w:tc>
          <w:tcPr>
            <w:tcW w:w="1838" w:type="dxa"/>
          </w:tcPr>
          <w:p w:rsidR="00C0655D" w:rsidRDefault="00C0655D" w:rsidP="005E1C9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负责人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电话</w:t>
            </w:r>
          </w:p>
        </w:tc>
        <w:tc>
          <w:tcPr>
            <w:tcW w:w="7512" w:type="dxa"/>
          </w:tcPr>
          <w:p w:rsidR="00C0655D" w:rsidRPr="003B6E15" w:rsidRDefault="00C0655D" w:rsidP="005E1C9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生成帐号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必填</w:t>
            </w:r>
            <w:ins w:id="331" w:author="Zhao Kai" w:date="2016-03-04T14:43:00Z">
              <w:r w:rsidR="00DF4BC5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</w:t>
              </w:r>
              <w:r w:rsidR="00DF4BC5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校验该号码是否已被注册</w:t>
              </w:r>
              <w:r w:rsidR="00DF4BC5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，失去</w:t>
              </w:r>
              <w:r w:rsidR="00DF4BC5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焦点校验</w:t>
              </w:r>
              <w:r w:rsidR="00DF4BC5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</w:t>
              </w:r>
              <w:r w:rsidR="00DF4BC5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如果已被注册，在输入框旁边显示该号码</w:t>
              </w:r>
            </w:ins>
            <w:ins w:id="332" w:author="Zhao Kai" w:date="2016-03-04T14:44:00Z">
              <w:r w:rsidR="00DF4BC5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已被注册</w:t>
              </w:r>
            </w:ins>
          </w:p>
        </w:tc>
      </w:tr>
      <w:tr w:rsidR="00C0655D" w:rsidTr="005E1C98">
        <w:tc>
          <w:tcPr>
            <w:tcW w:w="1838" w:type="dxa"/>
          </w:tcPr>
          <w:p w:rsidR="00C0655D" w:rsidRDefault="00C0655D" w:rsidP="005E1C9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负责人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身份证号码</w:t>
            </w:r>
          </w:p>
        </w:tc>
        <w:tc>
          <w:tcPr>
            <w:tcW w:w="7512" w:type="dxa"/>
          </w:tcPr>
          <w:p w:rsidR="00C0655D" w:rsidRDefault="00C0655D" w:rsidP="005E1C9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生成帐号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必填</w:t>
            </w:r>
          </w:p>
        </w:tc>
      </w:tr>
      <w:tr w:rsidR="00C0655D" w:rsidTr="005E1C98">
        <w:tc>
          <w:tcPr>
            <w:tcW w:w="1838" w:type="dxa"/>
          </w:tcPr>
          <w:p w:rsidR="00C0655D" w:rsidRDefault="00C0655D" w:rsidP="005E1C9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地址</w:t>
            </w:r>
          </w:p>
        </w:tc>
        <w:tc>
          <w:tcPr>
            <w:tcW w:w="7512" w:type="dxa"/>
          </w:tcPr>
          <w:p w:rsidR="00C0655D" w:rsidRDefault="00C0655D" w:rsidP="005E1C9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生成帐号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必填</w:t>
            </w:r>
          </w:p>
        </w:tc>
      </w:tr>
    </w:tbl>
    <w:p w:rsidR="00C0655D" w:rsidRPr="00C0655D" w:rsidRDefault="00C0655D" w:rsidP="00C0655D"/>
    <w:p w:rsidR="00150077" w:rsidRDefault="00150077" w:rsidP="00150077">
      <w:pPr>
        <w:pStyle w:val="2"/>
        <w:jc w:val="center"/>
        <w:rPr>
          <w:rFonts w:cs="Arial"/>
          <w:szCs w:val="28"/>
        </w:rPr>
      </w:pPr>
      <w:bookmarkStart w:id="333" w:name="_Toc442442413"/>
      <w:r w:rsidRPr="004C0DEB">
        <w:rPr>
          <w:rFonts w:cs="Arial"/>
          <w:szCs w:val="28"/>
        </w:rPr>
        <w:t>第</w:t>
      </w:r>
      <w:r>
        <w:rPr>
          <w:rFonts w:cs="Arial" w:hint="eastAsia"/>
          <w:szCs w:val="28"/>
        </w:rPr>
        <w:t>六</w:t>
      </w:r>
      <w:r w:rsidRPr="004C0DEB">
        <w:rPr>
          <w:rFonts w:cs="Arial"/>
          <w:szCs w:val="28"/>
        </w:rPr>
        <w:t>部分</w:t>
      </w:r>
      <w:r w:rsidRPr="004C0DEB">
        <w:rPr>
          <w:rFonts w:cs="Arial"/>
          <w:szCs w:val="28"/>
        </w:rPr>
        <w:t xml:space="preserve">  </w:t>
      </w:r>
      <w:r>
        <w:rPr>
          <w:rFonts w:cs="Arial" w:hint="eastAsia"/>
          <w:szCs w:val="28"/>
        </w:rPr>
        <w:t>个人中心</w:t>
      </w:r>
      <w:bookmarkEnd w:id="333"/>
    </w:p>
    <w:p w:rsidR="00CE7BCF" w:rsidRPr="006410DF" w:rsidRDefault="00CE7BCF" w:rsidP="00CE7BCF">
      <w:pPr>
        <w:pStyle w:val="3"/>
      </w:pPr>
      <w:bookmarkStart w:id="334" w:name="_Toc442442414"/>
      <w:r w:rsidRPr="006410DF">
        <w:t>产品概述</w:t>
      </w:r>
      <w:bookmarkEnd w:id="334"/>
    </w:p>
    <w:p w:rsidR="00CE7BCF" w:rsidRPr="00CE7BCF" w:rsidRDefault="00CE7BCF" w:rsidP="00CE7BCF">
      <w:r>
        <w:rPr>
          <w:rFonts w:hint="eastAsia"/>
        </w:rPr>
        <w:t>该部分</w:t>
      </w:r>
      <w:r>
        <w:t>为旅行社</w:t>
      </w:r>
      <w:r>
        <w:rPr>
          <w:rFonts w:hint="eastAsia"/>
        </w:rPr>
        <w:t>管理</w:t>
      </w:r>
      <w:r>
        <w:t>自己内部员工信息、权限分配、</w:t>
      </w:r>
      <w:r>
        <w:rPr>
          <w:rFonts w:hint="eastAsia"/>
        </w:rPr>
        <w:t>信息</w:t>
      </w:r>
      <w:r>
        <w:t>修改</w:t>
      </w:r>
    </w:p>
    <w:p w:rsidR="00CE7BCF" w:rsidRPr="004C0DEB" w:rsidRDefault="00CE7BCF" w:rsidP="00CE7BCF">
      <w:pPr>
        <w:pStyle w:val="3"/>
      </w:pPr>
      <w:bookmarkStart w:id="335" w:name="_Toc442442415"/>
      <w:r w:rsidRPr="004C0DEB">
        <w:t>产品</w:t>
      </w:r>
      <w:r w:rsidRPr="004C0DEB">
        <w:rPr>
          <w:rFonts w:hint="eastAsia"/>
        </w:rPr>
        <w:t>结构</w:t>
      </w:r>
      <w:r>
        <w:rPr>
          <w:rFonts w:hint="eastAsia"/>
        </w:rPr>
        <w:t>（功能摘要）</w:t>
      </w:r>
      <w:bookmarkEnd w:id="335"/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71"/>
        <w:gridCol w:w="1843"/>
        <w:gridCol w:w="5670"/>
        <w:gridCol w:w="864"/>
      </w:tblGrid>
      <w:tr w:rsidR="00CE7BCF" w:rsidRPr="003247F2" w:rsidTr="007254F2">
        <w:tc>
          <w:tcPr>
            <w:tcW w:w="1271" w:type="dxa"/>
            <w:shd w:val="clear" w:color="auto" w:fill="C0C0C0"/>
          </w:tcPr>
          <w:p w:rsidR="00CE7BCF" w:rsidRPr="003247F2" w:rsidRDefault="00CE7BCF" w:rsidP="007254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功能模块</w:t>
            </w:r>
          </w:p>
        </w:tc>
        <w:tc>
          <w:tcPr>
            <w:tcW w:w="1843" w:type="dxa"/>
            <w:shd w:val="clear" w:color="auto" w:fill="C0C0C0"/>
          </w:tcPr>
          <w:p w:rsidR="00CE7BCF" w:rsidRPr="003247F2" w:rsidRDefault="00CE7BCF" w:rsidP="007254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主要功能点</w:t>
            </w:r>
          </w:p>
        </w:tc>
        <w:tc>
          <w:tcPr>
            <w:tcW w:w="5670" w:type="dxa"/>
            <w:shd w:val="clear" w:color="auto" w:fill="C0C0C0"/>
          </w:tcPr>
          <w:p w:rsidR="00CE7BCF" w:rsidRPr="003247F2" w:rsidRDefault="00CE7BCF" w:rsidP="007254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功能描述</w:t>
            </w:r>
          </w:p>
        </w:tc>
        <w:tc>
          <w:tcPr>
            <w:tcW w:w="864" w:type="dxa"/>
            <w:shd w:val="clear" w:color="auto" w:fill="C0C0C0"/>
          </w:tcPr>
          <w:p w:rsidR="00CE7BCF" w:rsidRPr="003247F2" w:rsidRDefault="00CE7BCF" w:rsidP="007254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优先级</w:t>
            </w:r>
          </w:p>
        </w:tc>
      </w:tr>
      <w:tr w:rsidR="00CE7BCF" w:rsidRPr="003247F2" w:rsidTr="007254F2">
        <w:tc>
          <w:tcPr>
            <w:tcW w:w="1271" w:type="dxa"/>
            <w:vMerge w:val="restart"/>
            <w:vAlign w:val="center"/>
          </w:tcPr>
          <w:p w:rsidR="00CE7BCF" w:rsidRPr="00C45B14" w:rsidRDefault="00CE7BCF" w:rsidP="007254F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个人管理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中心</w:t>
            </w:r>
          </w:p>
        </w:tc>
        <w:tc>
          <w:tcPr>
            <w:tcW w:w="1843" w:type="dxa"/>
          </w:tcPr>
          <w:p w:rsidR="00CE7BCF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个人信息</w:t>
            </w:r>
          </w:p>
        </w:tc>
        <w:tc>
          <w:tcPr>
            <w:tcW w:w="5670" w:type="dxa"/>
          </w:tcPr>
          <w:p w:rsidR="00CE7BCF" w:rsidRPr="00C45B14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该旅行社相关的信息</w:t>
            </w:r>
          </w:p>
        </w:tc>
        <w:tc>
          <w:tcPr>
            <w:tcW w:w="864" w:type="dxa"/>
          </w:tcPr>
          <w:p w:rsidR="00CE7BCF" w:rsidRPr="00C45B14" w:rsidRDefault="00CE7BCF" w:rsidP="007254F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CE7BCF" w:rsidRPr="003247F2" w:rsidTr="007254F2">
        <w:tc>
          <w:tcPr>
            <w:tcW w:w="1271" w:type="dxa"/>
            <w:vMerge/>
          </w:tcPr>
          <w:p w:rsidR="00CE7BCF" w:rsidRPr="00C45B14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CE7BCF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密码</w:t>
            </w:r>
          </w:p>
        </w:tc>
        <w:tc>
          <w:tcPr>
            <w:tcW w:w="5670" w:type="dxa"/>
          </w:tcPr>
          <w:p w:rsidR="00CE7BCF" w:rsidRPr="00C45B14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旅行社帐号的密码</w:t>
            </w:r>
          </w:p>
        </w:tc>
        <w:tc>
          <w:tcPr>
            <w:tcW w:w="864" w:type="dxa"/>
          </w:tcPr>
          <w:p w:rsidR="00CE7BCF" w:rsidRPr="00C45B14" w:rsidRDefault="00CE7BCF" w:rsidP="007254F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CE7BCF" w:rsidRPr="003247F2" w:rsidTr="007254F2">
        <w:tc>
          <w:tcPr>
            <w:tcW w:w="1271" w:type="dxa"/>
            <w:vMerge/>
          </w:tcPr>
          <w:p w:rsidR="00CE7BCF" w:rsidRPr="00C45B14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CE7BCF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员工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子账号</w:t>
            </w:r>
          </w:p>
        </w:tc>
        <w:tc>
          <w:tcPr>
            <w:tcW w:w="5670" w:type="dxa"/>
          </w:tcPr>
          <w:p w:rsidR="00CE7BCF" w:rsidRPr="00C45B14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该旅行社新建员工子账号</w:t>
            </w:r>
          </w:p>
        </w:tc>
        <w:tc>
          <w:tcPr>
            <w:tcW w:w="864" w:type="dxa"/>
          </w:tcPr>
          <w:p w:rsidR="00CE7BCF" w:rsidRPr="00C45B14" w:rsidRDefault="00CE7BCF" w:rsidP="007254F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CE7BCF" w:rsidRPr="003247F2" w:rsidTr="007254F2">
        <w:tc>
          <w:tcPr>
            <w:tcW w:w="1271" w:type="dxa"/>
            <w:vMerge/>
          </w:tcPr>
          <w:p w:rsidR="00CE7BCF" w:rsidRPr="00C45B14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CE7BCF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分配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子账号权限</w:t>
            </w:r>
          </w:p>
        </w:tc>
        <w:tc>
          <w:tcPr>
            <w:tcW w:w="5670" w:type="dxa"/>
          </w:tcPr>
          <w:p w:rsidR="00CE7BCF" w:rsidRPr="00C45B14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为每一个员工子账号分配对应的权限</w:t>
            </w:r>
          </w:p>
        </w:tc>
        <w:tc>
          <w:tcPr>
            <w:tcW w:w="864" w:type="dxa"/>
          </w:tcPr>
          <w:p w:rsidR="00CE7BCF" w:rsidRPr="00C45B14" w:rsidRDefault="00CE7BCF" w:rsidP="007254F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CE7BCF" w:rsidRPr="003247F2" w:rsidTr="007254F2">
        <w:tc>
          <w:tcPr>
            <w:tcW w:w="1271" w:type="dxa"/>
            <w:vMerge/>
          </w:tcPr>
          <w:p w:rsidR="00CE7BCF" w:rsidRPr="00C45B14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CE7BCF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启用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/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禁用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子账号</w:t>
            </w:r>
          </w:p>
        </w:tc>
        <w:tc>
          <w:tcPr>
            <w:tcW w:w="5670" w:type="dxa"/>
          </w:tcPr>
          <w:p w:rsidR="00CE7BCF" w:rsidRPr="00C45B14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开启或禁用每一个员工子账号</w:t>
            </w:r>
          </w:p>
        </w:tc>
        <w:tc>
          <w:tcPr>
            <w:tcW w:w="864" w:type="dxa"/>
          </w:tcPr>
          <w:p w:rsidR="00CE7BCF" w:rsidRPr="00C45B14" w:rsidRDefault="00CE7BCF" w:rsidP="007254F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CE7BCF" w:rsidRPr="003247F2" w:rsidTr="007254F2">
        <w:tc>
          <w:tcPr>
            <w:tcW w:w="1271" w:type="dxa"/>
            <w:vMerge/>
          </w:tcPr>
          <w:p w:rsidR="00CE7BCF" w:rsidRPr="00C45B14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CE7BCF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操作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日志</w:t>
            </w:r>
          </w:p>
        </w:tc>
        <w:tc>
          <w:tcPr>
            <w:tcW w:w="5670" w:type="dxa"/>
          </w:tcPr>
          <w:p w:rsidR="00CE7BCF" w:rsidRPr="00C45B14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记录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所有帐号对系统产生的操作记录</w:t>
            </w:r>
          </w:p>
        </w:tc>
        <w:tc>
          <w:tcPr>
            <w:tcW w:w="864" w:type="dxa"/>
          </w:tcPr>
          <w:p w:rsidR="00CE7BCF" w:rsidRPr="00C45B14" w:rsidRDefault="00CE7BCF" w:rsidP="007254F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</w:tbl>
    <w:p w:rsidR="00CE7BCF" w:rsidRPr="00D339EE" w:rsidRDefault="00CE7BCF" w:rsidP="00CE7BC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:rsidR="00CE7BCF" w:rsidRPr="004C0DEB" w:rsidRDefault="00781CB8" w:rsidP="00CE7BCF">
      <w:pPr>
        <w:pStyle w:val="3"/>
      </w:pPr>
      <w:bookmarkStart w:id="336" w:name="_Toc442442416"/>
      <w:r>
        <w:rPr>
          <w:rFonts w:hint="eastAsia"/>
        </w:rPr>
        <w:t>流程</w:t>
      </w:r>
      <w:r>
        <w:t>及</w:t>
      </w:r>
      <w:r w:rsidR="00CE7BCF" w:rsidRPr="004C0DEB">
        <w:rPr>
          <w:rFonts w:hint="eastAsia"/>
        </w:rPr>
        <w:t>状态说明</w:t>
      </w:r>
      <w:bookmarkEnd w:id="336"/>
    </w:p>
    <w:p w:rsidR="00CE7BCF" w:rsidRPr="004D54F0" w:rsidRDefault="00781CB8" w:rsidP="00781CB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7531" w:dyaOrig="10935">
          <v:shape id="_x0000_i1055" type="#_x0000_t75" style="width:376.5pt;height:546.75pt" o:ole="">
            <v:imagedata r:id="rId109" o:title=""/>
          </v:shape>
          <o:OLEObject Type="Embed" ProgID="Visio.Drawing.15" ShapeID="_x0000_i1055" DrawAspect="Content" ObjectID="_1519464883" r:id="rId110"/>
        </w:object>
      </w:r>
    </w:p>
    <w:p w:rsidR="00CE7BCF" w:rsidRDefault="00CE7BCF" w:rsidP="00CE7BCF">
      <w:pPr>
        <w:pStyle w:val="3"/>
      </w:pPr>
      <w:bookmarkStart w:id="337" w:name="_Toc442442417"/>
      <w:r>
        <w:t>特性说明</w:t>
      </w:r>
      <w:bookmarkEnd w:id="337"/>
    </w:p>
    <w:p w:rsidR="00CE7BCF" w:rsidRDefault="00D22DBD" w:rsidP="00CE7BCF">
      <w:pPr>
        <w:pStyle w:val="4"/>
      </w:pPr>
      <w:bookmarkStart w:id="338" w:name="_Toc442442418"/>
      <w:r>
        <w:rPr>
          <w:rFonts w:hint="eastAsia"/>
        </w:rPr>
        <w:t>个人信息</w:t>
      </w:r>
      <w:bookmarkEnd w:id="338"/>
    </w:p>
    <w:p w:rsidR="00DA4272" w:rsidRPr="0028283F" w:rsidRDefault="00DA4272" w:rsidP="00DA4272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DA4272" w:rsidRPr="004C0DEB" w:rsidRDefault="00DA4272" w:rsidP="00DA427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点击个人信息，查看该旅行社</w:t>
      </w:r>
      <w:r>
        <w:rPr>
          <w:rFonts w:ascii="Arial" w:hAnsi="Arial" w:cs="Arial" w:hint="eastAsia"/>
          <w:i w:val="0"/>
          <w:color w:val="auto"/>
        </w:rPr>
        <w:t>个人</w:t>
      </w:r>
      <w:r>
        <w:rPr>
          <w:rFonts w:ascii="Arial" w:hAnsi="Arial" w:cs="Arial"/>
          <w:i w:val="0"/>
          <w:color w:val="auto"/>
        </w:rPr>
        <w:t>的基本信息</w:t>
      </w:r>
    </w:p>
    <w:p w:rsidR="00DA4272" w:rsidRPr="0028283F" w:rsidRDefault="00DA4272" w:rsidP="00DA4272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DA4272" w:rsidRDefault="00DA4272" w:rsidP="00DA427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 w:hint="eastAsia"/>
          <w:i w:val="0"/>
          <w:color w:val="auto"/>
        </w:rPr>
        <w:t>必须</w:t>
      </w:r>
      <w:r>
        <w:rPr>
          <w:rFonts w:ascii="Arial" w:hAnsi="Arial" w:cs="Arial"/>
          <w:i w:val="0"/>
          <w:color w:val="auto"/>
        </w:rPr>
        <w:t>登录</w:t>
      </w:r>
      <w:r>
        <w:rPr>
          <w:rFonts w:ascii="Arial" w:hAnsi="Arial" w:cs="Arial" w:hint="eastAsia"/>
          <w:i w:val="0"/>
          <w:color w:val="auto"/>
        </w:rPr>
        <w:t>状态</w:t>
      </w:r>
    </w:p>
    <w:p w:rsidR="00DA4272" w:rsidRPr="00DA4272" w:rsidRDefault="00DA4272" w:rsidP="00DA427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 w:hint="eastAsia"/>
          <w:i w:val="0"/>
          <w:color w:val="auto"/>
        </w:rPr>
        <w:t>必须</w:t>
      </w:r>
      <w:r>
        <w:rPr>
          <w:rFonts w:ascii="Arial" w:hAnsi="Arial" w:cs="Arial"/>
          <w:i w:val="0"/>
          <w:color w:val="auto"/>
        </w:rPr>
        <w:t>有权限查看旅行社的个人资料</w:t>
      </w:r>
    </w:p>
    <w:p w:rsidR="00CE7BCF" w:rsidRDefault="00DA4272" w:rsidP="00DA4272">
      <w:pPr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DA4272" w:rsidRPr="00DA4272" w:rsidRDefault="00DA4272" w:rsidP="00DA4272">
      <w:pPr>
        <w:rPr>
          <w:rFonts w:ascii="Arial" w:hAnsi="Arial" w:cs="Arial"/>
        </w:rPr>
      </w:pPr>
      <w:r>
        <w:rPr>
          <w:rFonts w:ascii="Arial" w:hAnsi="Arial" w:cs="Arial" w:hint="eastAsia"/>
          <w:b/>
        </w:rPr>
        <w:t xml:space="preserve">    </w:t>
      </w:r>
      <w:r w:rsidRPr="00DA4272">
        <w:rPr>
          <w:rFonts w:ascii="Arial" w:hAnsi="Arial" w:cs="Arial" w:hint="eastAsia"/>
        </w:rPr>
        <w:t>1</w:t>
      </w:r>
      <w:r w:rsidRPr="00DA4272">
        <w:rPr>
          <w:rFonts w:ascii="Arial" w:hAnsi="Arial" w:cs="Arial" w:hint="eastAsia"/>
        </w:rPr>
        <w:t>、</w:t>
      </w:r>
      <w:r w:rsidRPr="00DA4272">
        <w:rPr>
          <w:rFonts w:ascii="Arial" w:hAnsi="Arial" w:cs="Arial"/>
        </w:rPr>
        <w:t>该页面展示</w:t>
      </w:r>
      <w:r w:rsidRPr="00DA4272">
        <w:rPr>
          <w:rFonts w:ascii="Arial" w:hAnsi="Arial" w:cs="Arial" w:hint="eastAsia"/>
        </w:rPr>
        <w:t>旅行社</w:t>
      </w:r>
      <w:r w:rsidRPr="00DA4272">
        <w:rPr>
          <w:rFonts w:ascii="Arial" w:hAnsi="Arial" w:cs="Arial"/>
        </w:rPr>
        <w:t>用户的</w:t>
      </w:r>
      <w:r w:rsidRPr="00DA4272">
        <w:rPr>
          <w:rFonts w:ascii="Arial" w:hAnsi="Arial" w:cs="Arial" w:hint="eastAsia"/>
        </w:rPr>
        <w:t>基本资料</w:t>
      </w:r>
      <w:r w:rsidRPr="00DA4272">
        <w:rPr>
          <w:rFonts w:ascii="Arial" w:hAnsi="Arial" w:cs="Arial"/>
        </w:rPr>
        <w:t>，包括如下字段：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DA4272" w:rsidTr="00DA4272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DA4272" w:rsidRPr="003B6E15" w:rsidRDefault="00DA4272" w:rsidP="00DA427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DA4272" w:rsidRPr="003B6E15" w:rsidRDefault="00DA4272" w:rsidP="00DA427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DA4272" w:rsidTr="00DA4272">
        <w:tc>
          <w:tcPr>
            <w:tcW w:w="1838" w:type="dxa"/>
          </w:tcPr>
          <w:p w:rsidR="00DA4272" w:rsidRPr="003B6E15" w:rsidRDefault="00DA4272" w:rsidP="00DA42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账户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名称</w:t>
            </w:r>
          </w:p>
        </w:tc>
        <w:tc>
          <w:tcPr>
            <w:tcW w:w="7512" w:type="dxa"/>
          </w:tcPr>
          <w:p w:rsidR="00DA4272" w:rsidRPr="003B6E15" w:rsidRDefault="00DA4272" w:rsidP="00DA42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对应旅行社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全称（不可修改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）</w:t>
            </w:r>
          </w:p>
        </w:tc>
      </w:tr>
      <w:tr w:rsidR="00DA4272" w:rsidTr="00DA4272">
        <w:tc>
          <w:tcPr>
            <w:tcW w:w="1838" w:type="dxa"/>
          </w:tcPr>
          <w:p w:rsidR="00DA4272" w:rsidRDefault="00DA4272" w:rsidP="00DA42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发票地址</w:t>
            </w:r>
          </w:p>
        </w:tc>
        <w:tc>
          <w:tcPr>
            <w:tcW w:w="7512" w:type="dxa"/>
          </w:tcPr>
          <w:p w:rsidR="00DA4272" w:rsidRPr="003B6E15" w:rsidRDefault="00DA4272" w:rsidP="00DA42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对应旅行社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具体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地址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（不可修改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）</w:t>
            </w:r>
          </w:p>
        </w:tc>
      </w:tr>
      <w:tr w:rsidR="00DA4272" w:rsidTr="00DA4272">
        <w:tc>
          <w:tcPr>
            <w:tcW w:w="1838" w:type="dxa"/>
          </w:tcPr>
          <w:p w:rsidR="00DA4272" w:rsidRDefault="00DA4272" w:rsidP="00DA42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手机号</w:t>
            </w:r>
          </w:p>
        </w:tc>
        <w:tc>
          <w:tcPr>
            <w:tcW w:w="7512" w:type="dxa"/>
          </w:tcPr>
          <w:p w:rsidR="00DA4272" w:rsidRPr="003B6E15" w:rsidRDefault="00DA4272" w:rsidP="00DA42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对应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旅行社注册手机号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（不可修改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）</w:t>
            </w:r>
          </w:p>
        </w:tc>
      </w:tr>
      <w:tr w:rsidR="00DA4272" w:rsidTr="00DA4272">
        <w:tc>
          <w:tcPr>
            <w:tcW w:w="1838" w:type="dxa"/>
          </w:tcPr>
          <w:p w:rsidR="00DA4272" w:rsidRDefault="00DA4272" w:rsidP="00DA42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电子邮箱</w:t>
            </w:r>
          </w:p>
        </w:tc>
        <w:tc>
          <w:tcPr>
            <w:tcW w:w="7512" w:type="dxa"/>
          </w:tcPr>
          <w:p w:rsidR="00DA4272" w:rsidRDefault="00DA4272" w:rsidP="00DA42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不可修改</w:t>
            </w:r>
          </w:p>
        </w:tc>
      </w:tr>
    </w:tbl>
    <w:p w:rsidR="00DA4272" w:rsidRDefault="00DA4272" w:rsidP="00DA4272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、原型如下：</w:t>
      </w:r>
    </w:p>
    <w:p w:rsidR="00DA4272" w:rsidRPr="00DA4272" w:rsidRDefault="00DA4272" w:rsidP="00DA4272">
      <w:r>
        <w:rPr>
          <w:noProof/>
        </w:rPr>
        <w:drawing>
          <wp:inline distT="0" distB="0" distL="0" distR="0" wp14:anchorId="6F20F99C" wp14:editId="5F14B85A">
            <wp:extent cx="5943600" cy="55473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BCF" w:rsidRDefault="00CE7BCF" w:rsidP="00CE7BCF">
      <w:pPr>
        <w:pStyle w:val="4"/>
      </w:pPr>
      <w:bookmarkStart w:id="339" w:name="_Toc442442419"/>
      <w:r>
        <w:rPr>
          <w:rFonts w:hint="eastAsia"/>
        </w:rPr>
        <w:t>修改</w:t>
      </w:r>
      <w:r>
        <w:t>密码</w:t>
      </w:r>
      <w:bookmarkEnd w:id="339"/>
    </w:p>
    <w:p w:rsidR="00DA4272" w:rsidRPr="0028283F" w:rsidRDefault="00DA4272" w:rsidP="00DA4272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DA4272" w:rsidRPr="004C0DEB" w:rsidRDefault="00DA4272" w:rsidP="00DA427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、用户点击</w:t>
      </w:r>
      <w:r>
        <w:rPr>
          <w:rFonts w:ascii="Arial" w:hAnsi="Arial" w:cs="Arial"/>
          <w:i w:val="0"/>
          <w:color w:val="auto"/>
        </w:rPr>
        <w:t>密码修改，</w:t>
      </w:r>
      <w:r>
        <w:rPr>
          <w:rFonts w:ascii="Arial" w:hAnsi="Arial" w:cs="Arial" w:hint="eastAsia"/>
          <w:i w:val="0"/>
          <w:color w:val="auto"/>
        </w:rPr>
        <w:t>正确</w:t>
      </w:r>
      <w:r>
        <w:rPr>
          <w:rFonts w:ascii="Arial" w:hAnsi="Arial" w:cs="Arial"/>
          <w:i w:val="0"/>
          <w:color w:val="auto"/>
        </w:rPr>
        <w:t>输入原始密码</w:t>
      </w:r>
      <w:r>
        <w:rPr>
          <w:rFonts w:ascii="Arial" w:hAnsi="Arial" w:cs="Arial" w:hint="eastAsia"/>
          <w:i w:val="0"/>
          <w:color w:val="auto"/>
        </w:rPr>
        <w:t>，</w:t>
      </w:r>
      <w:r>
        <w:rPr>
          <w:rFonts w:ascii="Arial" w:hAnsi="Arial" w:cs="Arial"/>
          <w:i w:val="0"/>
          <w:color w:val="auto"/>
        </w:rPr>
        <w:t>并输入两次新密码，方可修改密码</w:t>
      </w:r>
    </w:p>
    <w:p w:rsidR="00DA4272" w:rsidRPr="0028283F" w:rsidRDefault="00DA4272" w:rsidP="00DA4272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DA4272" w:rsidRDefault="00DA4272" w:rsidP="00DA427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DA4272" w:rsidRDefault="00DA4272" w:rsidP="00DA427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</w:t>
      </w:r>
      <w:r>
        <w:rPr>
          <w:rFonts w:ascii="Arial" w:hAnsi="Arial" w:cs="Arial" w:hint="eastAsia"/>
          <w:i w:val="0"/>
          <w:color w:val="auto"/>
        </w:rPr>
        <w:t>修改</w:t>
      </w:r>
      <w:r>
        <w:rPr>
          <w:rFonts w:ascii="Arial" w:hAnsi="Arial" w:cs="Arial"/>
          <w:i w:val="0"/>
          <w:color w:val="auto"/>
        </w:rPr>
        <w:t>密码</w:t>
      </w:r>
    </w:p>
    <w:p w:rsidR="00DA4272" w:rsidRPr="00B7143D" w:rsidRDefault="00DA4272" w:rsidP="00DA427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/>
          <w:i w:val="0"/>
          <w:color w:val="auto"/>
        </w:rPr>
        <w:t>、用户</w:t>
      </w:r>
      <w:r>
        <w:rPr>
          <w:rFonts w:ascii="Arial" w:hAnsi="Arial" w:cs="Arial" w:hint="eastAsia"/>
          <w:i w:val="0"/>
          <w:color w:val="auto"/>
        </w:rPr>
        <w:t>必须</w:t>
      </w:r>
      <w:r>
        <w:rPr>
          <w:rFonts w:ascii="Arial" w:hAnsi="Arial" w:cs="Arial"/>
          <w:i w:val="0"/>
          <w:color w:val="auto"/>
        </w:rPr>
        <w:t>正确输入原始密码，并且正确输入新密码两次</w:t>
      </w:r>
    </w:p>
    <w:p w:rsidR="00DA4272" w:rsidRDefault="00DA4272" w:rsidP="00DA4272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DA4272" w:rsidRPr="00291857" w:rsidRDefault="003B3F17" w:rsidP="00DA427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5405" w:dyaOrig="5415">
          <v:shape id="_x0000_i1056" type="#_x0000_t75" style="width:467.25pt;height:164.25pt" o:ole="">
            <v:imagedata r:id="rId112" o:title=""/>
          </v:shape>
          <o:OLEObject Type="Embed" ProgID="Visio.Drawing.15" ShapeID="_x0000_i1056" DrawAspect="Content" ObjectID="_1519464884" r:id="rId113"/>
        </w:object>
      </w:r>
    </w:p>
    <w:p w:rsidR="00DA4272" w:rsidRPr="009C47F8" w:rsidRDefault="00DA4272" w:rsidP="00DA4272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EF340E" w:rsidRDefault="00CE7BCF" w:rsidP="00EF340E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EF340E">
        <w:rPr>
          <w:rFonts w:hint="eastAsia"/>
        </w:rPr>
        <w:t>需要</w:t>
      </w:r>
      <w:r w:rsidR="00EF340E">
        <w:t>输入的字段有：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EF340E" w:rsidTr="009D2F83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EF340E" w:rsidRPr="003B6E15" w:rsidRDefault="00EF340E" w:rsidP="009D2F8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EF340E" w:rsidRPr="003B6E15" w:rsidRDefault="00EF340E" w:rsidP="009D2F8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EF340E" w:rsidTr="009D2F83">
        <w:tc>
          <w:tcPr>
            <w:tcW w:w="1838" w:type="dxa"/>
          </w:tcPr>
          <w:p w:rsidR="00EF340E" w:rsidRPr="003B6E15" w:rsidRDefault="00EF340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旧密码</w:t>
            </w:r>
          </w:p>
        </w:tc>
        <w:tc>
          <w:tcPr>
            <w:tcW w:w="7512" w:type="dxa"/>
          </w:tcPr>
          <w:p w:rsidR="00EF340E" w:rsidRPr="003B6E15" w:rsidRDefault="00EF340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与原始密码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一致</w:t>
            </w:r>
          </w:p>
        </w:tc>
      </w:tr>
      <w:tr w:rsidR="00EF340E" w:rsidTr="009D2F83">
        <w:tc>
          <w:tcPr>
            <w:tcW w:w="1838" w:type="dxa"/>
          </w:tcPr>
          <w:p w:rsidR="00EF340E" w:rsidRDefault="00EF340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新密码</w:t>
            </w:r>
          </w:p>
        </w:tc>
        <w:tc>
          <w:tcPr>
            <w:tcW w:w="7512" w:type="dxa"/>
          </w:tcPr>
          <w:p w:rsidR="00EF340E" w:rsidRPr="003B6E15" w:rsidRDefault="00EF340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按照大平台规范格式填写</w:t>
            </w:r>
          </w:p>
        </w:tc>
      </w:tr>
      <w:tr w:rsidR="00EF340E" w:rsidTr="009D2F83">
        <w:tc>
          <w:tcPr>
            <w:tcW w:w="1838" w:type="dxa"/>
          </w:tcPr>
          <w:p w:rsidR="00EF340E" w:rsidRDefault="00EF340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确认密码</w:t>
            </w:r>
          </w:p>
        </w:tc>
        <w:tc>
          <w:tcPr>
            <w:tcW w:w="7512" w:type="dxa"/>
          </w:tcPr>
          <w:p w:rsidR="00EF340E" w:rsidRPr="003B6E15" w:rsidRDefault="00EF340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必须按照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大平台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规范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格式填写，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并且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与之前填写的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新密码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一致</w:t>
            </w:r>
          </w:p>
        </w:tc>
      </w:tr>
    </w:tbl>
    <w:p w:rsidR="00EF340E" w:rsidRDefault="00EF340E" w:rsidP="00EF340E">
      <w:r>
        <w:rPr>
          <w:rFonts w:hint="eastAsia"/>
        </w:rPr>
        <w:t xml:space="preserve">    2</w:t>
      </w:r>
      <w:r>
        <w:rPr>
          <w:rFonts w:hint="eastAsia"/>
        </w:rPr>
        <w:t>、点击</w:t>
      </w:r>
      <w:r>
        <w:t>确定按键，系统进行判断，判断是否修改成功的条件如下：</w:t>
      </w:r>
    </w:p>
    <w:p w:rsidR="00EF340E" w:rsidRDefault="00EF340E" w:rsidP="00EF340E">
      <w: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）原始密码是否输入正确</w:t>
      </w:r>
    </w:p>
    <w:p w:rsidR="00EF340E" w:rsidRDefault="00EF340E" w:rsidP="00EF340E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新密码是否按照官方给出的格式进行填写（官方格式与大平台一致，请参见大平台）</w:t>
      </w:r>
    </w:p>
    <w:p w:rsidR="00EF340E" w:rsidRDefault="00EF340E" w:rsidP="00EF340E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两次输入新密码是否一致</w:t>
      </w:r>
    </w:p>
    <w:p w:rsidR="00CE7BCF" w:rsidRDefault="00EF340E" w:rsidP="00EF340E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t>）</w:t>
      </w:r>
      <w:r>
        <w:rPr>
          <w:rFonts w:hint="eastAsia"/>
        </w:rPr>
        <w:t>以上条件必须全部满足</w:t>
      </w:r>
    </w:p>
    <w:p w:rsidR="00EF340E" w:rsidRDefault="00EF340E" w:rsidP="00EF340E">
      <w:pPr>
        <w:ind w:firstLine="435"/>
      </w:pPr>
      <w:r>
        <w:t>3</w:t>
      </w:r>
      <w:r>
        <w:rPr>
          <w:rFonts w:hint="eastAsia"/>
        </w:rPr>
        <w:t>、</w:t>
      </w:r>
      <w:r>
        <w:t>修改成功会弹出提示</w:t>
      </w:r>
      <w:r>
        <w:rPr>
          <w:rFonts w:hint="eastAsia"/>
        </w:rPr>
        <w:t>；</w:t>
      </w:r>
      <w:r>
        <w:t>如果修改未成功，会弹出提示哪部分</w:t>
      </w:r>
      <w:r>
        <w:rPr>
          <w:rFonts w:hint="eastAsia"/>
        </w:rPr>
        <w:t>填写</w:t>
      </w:r>
      <w:r>
        <w:t>错误</w:t>
      </w:r>
    </w:p>
    <w:p w:rsidR="00EF340E" w:rsidRDefault="00EF340E" w:rsidP="00EF340E">
      <w:r>
        <w:rPr>
          <w:noProof/>
        </w:rPr>
        <w:drawing>
          <wp:inline distT="0" distB="0" distL="0" distR="0" wp14:anchorId="38F13714" wp14:editId="18DAC0B3">
            <wp:extent cx="5943600" cy="554736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BCF" w:rsidRDefault="00CE7BCF" w:rsidP="00CE7BCF">
      <w:pPr>
        <w:pStyle w:val="4"/>
      </w:pPr>
      <w:bookmarkStart w:id="340" w:name="_Toc442442420"/>
      <w:r>
        <w:rPr>
          <w:rFonts w:hint="eastAsia"/>
        </w:rPr>
        <w:t>员工</w:t>
      </w:r>
      <w:r>
        <w:t>帐号</w:t>
      </w:r>
      <w:bookmarkEnd w:id="340"/>
    </w:p>
    <w:p w:rsidR="00EF340E" w:rsidRPr="0028283F" w:rsidRDefault="00EF340E" w:rsidP="00EF340E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EF340E" w:rsidRPr="004C0DEB" w:rsidRDefault="00EF340E" w:rsidP="00EF340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、用户点击员工帐号</w:t>
      </w:r>
      <w:r>
        <w:rPr>
          <w:rFonts w:ascii="Arial" w:hAnsi="Arial" w:cs="Arial"/>
          <w:i w:val="0"/>
          <w:color w:val="auto"/>
        </w:rPr>
        <w:t>，用户可对员工帐号进行帐号启用</w:t>
      </w:r>
      <w:r>
        <w:rPr>
          <w:rFonts w:ascii="Arial" w:hAnsi="Arial" w:cs="Arial" w:hint="eastAsia"/>
          <w:i w:val="0"/>
          <w:color w:val="auto"/>
        </w:rPr>
        <w:t>/</w:t>
      </w:r>
      <w:r>
        <w:rPr>
          <w:rFonts w:ascii="Arial" w:hAnsi="Arial" w:cs="Arial" w:hint="eastAsia"/>
          <w:i w:val="0"/>
          <w:color w:val="auto"/>
        </w:rPr>
        <w:t>禁用</w:t>
      </w:r>
      <w:r>
        <w:rPr>
          <w:rFonts w:ascii="Arial" w:hAnsi="Arial" w:cs="Arial"/>
          <w:i w:val="0"/>
          <w:color w:val="auto"/>
        </w:rPr>
        <w:t>操作、新建员工</w:t>
      </w:r>
      <w:r>
        <w:rPr>
          <w:rFonts w:ascii="Arial" w:hAnsi="Arial" w:cs="Arial" w:hint="eastAsia"/>
          <w:i w:val="0"/>
          <w:color w:val="auto"/>
        </w:rPr>
        <w:t>、权限分配</w:t>
      </w:r>
      <w:r>
        <w:rPr>
          <w:rFonts w:ascii="Arial" w:hAnsi="Arial" w:cs="Arial"/>
          <w:i w:val="0"/>
          <w:color w:val="auto"/>
        </w:rPr>
        <w:t>、密码</w:t>
      </w:r>
      <w:r>
        <w:rPr>
          <w:rFonts w:ascii="Arial" w:hAnsi="Arial" w:cs="Arial" w:hint="eastAsia"/>
          <w:i w:val="0"/>
          <w:color w:val="auto"/>
        </w:rPr>
        <w:t>重置</w:t>
      </w:r>
      <w:r>
        <w:rPr>
          <w:rFonts w:ascii="Arial" w:hAnsi="Arial" w:cs="Arial"/>
          <w:i w:val="0"/>
          <w:color w:val="auto"/>
        </w:rPr>
        <w:t>、修改员工信息</w:t>
      </w:r>
      <w:r>
        <w:rPr>
          <w:rFonts w:ascii="Arial" w:hAnsi="Arial" w:cs="Arial" w:hint="eastAsia"/>
          <w:i w:val="0"/>
          <w:color w:val="auto"/>
        </w:rPr>
        <w:t>等</w:t>
      </w:r>
      <w:r>
        <w:rPr>
          <w:rFonts w:ascii="Arial" w:hAnsi="Arial" w:cs="Arial"/>
          <w:i w:val="0"/>
          <w:color w:val="auto"/>
        </w:rPr>
        <w:t>操作</w:t>
      </w:r>
    </w:p>
    <w:p w:rsidR="00EF340E" w:rsidRPr="0028283F" w:rsidRDefault="00EF340E" w:rsidP="00EF340E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EF340E" w:rsidRDefault="00EF340E" w:rsidP="00EF340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EF340E" w:rsidRDefault="00EF340E" w:rsidP="00EF340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</w:t>
      </w:r>
      <w:r>
        <w:rPr>
          <w:rFonts w:ascii="Arial" w:hAnsi="Arial" w:cs="Arial" w:hint="eastAsia"/>
          <w:i w:val="0"/>
          <w:color w:val="auto"/>
        </w:rPr>
        <w:t>管理员工</w:t>
      </w:r>
      <w:r>
        <w:rPr>
          <w:rFonts w:ascii="Arial" w:hAnsi="Arial" w:cs="Arial"/>
          <w:i w:val="0"/>
          <w:color w:val="auto"/>
        </w:rPr>
        <w:t>的权限</w:t>
      </w:r>
    </w:p>
    <w:p w:rsidR="00EF340E" w:rsidRDefault="00EF340E" w:rsidP="00EF340E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EF340E" w:rsidRPr="00291857" w:rsidRDefault="00686E7C" w:rsidP="00EF340E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0651" w:dyaOrig="10785">
          <v:shape id="_x0000_i1057" type="#_x0000_t75" style="width:467.25pt;height:473.25pt" o:ole="">
            <v:imagedata r:id="rId115" o:title=""/>
          </v:shape>
          <o:OLEObject Type="Embed" ProgID="Visio.Drawing.15" ShapeID="_x0000_i1057" DrawAspect="Content" ObjectID="_1519464885" r:id="rId116"/>
        </w:object>
      </w:r>
    </w:p>
    <w:p w:rsidR="00EF340E" w:rsidRDefault="00EF340E" w:rsidP="00EF340E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E22D06" w:rsidRDefault="00E22D06" w:rsidP="00EF340E">
      <w:pPr>
        <w:spacing w:afterLines="50" w:after="156"/>
        <w:rPr>
          <w:rFonts w:ascii="Arial" w:hAnsi="Arial" w:cs="Arial"/>
          <w:b/>
        </w:rPr>
      </w:pPr>
    </w:p>
    <w:p w:rsidR="00686E7C" w:rsidRDefault="00686E7C" w:rsidP="00EF340E">
      <w:pPr>
        <w:spacing w:afterLines="50" w:after="156"/>
        <w:rPr>
          <w:rFonts w:ascii="Arial" w:hAnsi="Arial" w:cs="Arial"/>
        </w:rPr>
      </w:pPr>
      <w:r>
        <w:rPr>
          <w:rFonts w:ascii="Arial" w:hAnsi="Arial" w:cs="Arial" w:hint="eastAsia"/>
          <w:b/>
        </w:rPr>
        <w:t xml:space="preserve">    </w:t>
      </w:r>
      <w:r w:rsidRPr="00B0372F">
        <w:rPr>
          <w:rFonts w:ascii="Arial" w:hAnsi="Arial" w:cs="Arial" w:hint="eastAsia"/>
        </w:rPr>
        <w:t>1</w:t>
      </w:r>
      <w:r w:rsidRPr="00B0372F">
        <w:rPr>
          <w:rFonts w:ascii="Arial" w:hAnsi="Arial" w:cs="Arial" w:hint="eastAsia"/>
        </w:rPr>
        <w:t>、</w:t>
      </w:r>
      <w:r w:rsidR="00B0372F" w:rsidRPr="00B0372F">
        <w:rPr>
          <w:rFonts w:ascii="Arial" w:hAnsi="Arial" w:cs="Arial" w:hint="eastAsia"/>
        </w:rPr>
        <w:t>新增</w:t>
      </w:r>
      <w:r w:rsidR="00B0372F" w:rsidRPr="00B0372F">
        <w:rPr>
          <w:rFonts w:ascii="Arial" w:hAnsi="Arial" w:cs="Arial"/>
        </w:rPr>
        <w:t>员工需要填写的字段有：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B0372F" w:rsidTr="009D2F83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B0372F" w:rsidRPr="003B6E15" w:rsidRDefault="00B0372F" w:rsidP="009D2F8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B0372F" w:rsidRPr="003B6E15" w:rsidRDefault="00B0372F" w:rsidP="009D2F8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B0372F" w:rsidTr="009D2F83">
        <w:tc>
          <w:tcPr>
            <w:tcW w:w="1838" w:type="dxa"/>
          </w:tcPr>
          <w:p w:rsidR="00B0372F" w:rsidRPr="003B6E15" w:rsidRDefault="00B0372F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姓名</w:t>
            </w:r>
          </w:p>
        </w:tc>
        <w:tc>
          <w:tcPr>
            <w:tcW w:w="7512" w:type="dxa"/>
          </w:tcPr>
          <w:p w:rsidR="00B0372F" w:rsidRPr="003B6E15" w:rsidRDefault="00B0372F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最多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不得超过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5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个汉字</w:t>
            </w:r>
          </w:p>
        </w:tc>
      </w:tr>
      <w:tr w:rsidR="00B0372F" w:rsidTr="009D2F83">
        <w:tc>
          <w:tcPr>
            <w:tcW w:w="1838" w:type="dxa"/>
          </w:tcPr>
          <w:p w:rsidR="00B0372F" w:rsidRDefault="00B0372F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手机号</w:t>
            </w:r>
          </w:p>
        </w:tc>
        <w:tc>
          <w:tcPr>
            <w:tcW w:w="7512" w:type="dxa"/>
          </w:tcPr>
          <w:p w:rsidR="00B0372F" w:rsidRPr="003B6E15" w:rsidRDefault="00B0372F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登录手机号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，确认后不得修改</w:t>
            </w:r>
            <w:ins w:id="341" w:author="Zhao Kai" w:date="2016-03-04T14:46:00Z">
              <w:r w:rsidR="00DF4BC5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</w:t>
              </w:r>
              <w:r w:rsidR="00DF4BC5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校验该号码是否已被注册</w:t>
              </w:r>
              <w:r w:rsidR="00DF4BC5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，失去</w:t>
              </w:r>
              <w:r w:rsidR="00DF4BC5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焦点校验</w:t>
              </w:r>
              <w:r w:rsidR="00DF4BC5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</w:t>
              </w:r>
              <w:r w:rsidR="00DF4BC5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如果已被注册，在输入框旁边显示该号码已被注册</w:t>
              </w:r>
            </w:ins>
          </w:p>
        </w:tc>
      </w:tr>
      <w:tr w:rsidR="00B0372F" w:rsidTr="009D2F83">
        <w:tc>
          <w:tcPr>
            <w:tcW w:w="1838" w:type="dxa"/>
          </w:tcPr>
          <w:p w:rsidR="00B0372F" w:rsidRDefault="00B0372F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密码</w:t>
            </w:r>
          </w:p>
        </w:tc>
        <w:tc>
          <w:tcPr>
            <w:tcW w:w="7512" w:type="dxa"/>
          </w:tcPr>
          <w:p w:rsidR="00B0372F" w:rsidRPr="003B6E15" w:rsidRDefault="00B0372F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与大平台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规范一致</w:t>
            </w:r>
          </w:p>
        </w:tc>
      </w:tr>
      <w:tr w:rsidR="00B0372F" w:rsidTr="009D2F83">
        <w:tc>
          <w:tcPr>
            <w:tcW w:w="1838" w:type="dxa"/>
          </w:tcPr>
          <w:p w:rsidR="00B0372F" w:rsidRDefault="00B0372F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确认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密码</w:t>
            </w:r>
          </w:p>
        </w:tc>
        <w:tc>
          <w:tcPr>
            <w:tcW w:w="7512" w:type="dxa"/>
          </w:tcPr>
          <w:p w:rsidR="00B0372F" w:rsidRDefault="00B0372F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与大平台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规范一致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并且与之前输入一致</w:t>
            </w:r>
          </w:p>
        </w:tc>
      </w:tr>
    </w:tbl>
    <w:p w:rsidR="00F266DE" w:rsidRDefault="00F266DE" w:rsidP="00F266DE">
      <w:pPr>
        <w:spacing w:afterLines="50" w:after="156"/>
        <w:ind w:firstLine="420"/>
        <w:rPr>
          <w:rFonts w:ascii="Arial" w:hAnsi="Arial" w:cs="Arial"/>
        </w:rPr>
      </w:pPr>
      <w:r>
        <w:rPr>
          <w:rFonts w:ascii="Arial" w:hAnsi="Arial" w:cs="Arial" w:hint="eastAsia"/>
        </w:rPr>
        <w:t>原型如下</w:t>
      </w:r>
      <w:r>
        <w:rPr>
          <w:rFonts w:ascii="Arial" w:hAnsi="Arial" w:cs="Arial"/>
        </w:rPr>
        <w:t>：</w:t>
      </w:r>
    </w:p>
    <w:p w:rsidR="00F266DE" w:rsidRDefault="00F266DE" w:rsidP="00F266DE">
      <w:pPr>
        <w:spacing w:afterLines="50" w:after="156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B1F62FA" wp14:editId="1E24E365">
            <wp:extent cx="5943600" cy="3328670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72F" w:rsidRDefault="00F266DE" w:rsidP="00DA3BD1">
      <w:pPr>
        <w:spacing w:afterLines="50" w:after="156"/>
        <w:ind w:firstLineChars="200" w:firstLine="420"/>
        <w:rPr>
          <w:rFonts w:ascii="Arial" w:hAnsi="Arial" w:cs="Arial"/>
        </w:rPr>
      </w:pPr>
      <w:r>
        <w:rPr>
          <w:rFonts w:ascii="Arial" w:hAnsi="Arial" w:cs="Arial" w:hint="eastAsia"/>
        </w:rPr>
        <w:t>2</w:t>
      </w:r>
      <w:r>
        <w:rPr>
          <w:rFonts w:ascii="Arial" w:hAnsi="Arial" w:cs="Arial" w:hint="eastAsia"/>
        </w:rPr>
        <w:t>、</w:t>
      </w:r>
      <w:r w:rsidR="007B13EF">
        <w:rPr>
          <w:rFonts w:ascii="Arial" w:hAnsi="Arial" w:cs="Arial" w:hint="eastAsia"/>
        </w:rPr>
        <w:t>新建</w:t>
      </w:r>
      <w:r w:rsidR="007B13EF">
        <w:rPr>
          <w:rFonts w:ascii="Arial" w:hAnsi="Arial" w:cs="Arial"/>
        </w:rPr>
        <w:t>的员工</w:t>
      </w:r>
      <w:r w:rsidR="007B13EF">
        <w:rPr>
          <w:rFonts w:ascii="Arial" w:hAnsi="Arial" w:cs="Arial" w:hint="eastAsia"/>
        </w:rPr>
        <w:t>没</w:t>
      </w:r>
      <w:r w:rsidR="007B13EF">
        <w:rPr>
          <w:rFonts w:ascii="Arial" w:hAnsi="Arial" w:cs="Arial"/>
        </w:rPr>
        <w:t>有</w:t>
      </w:r>
      <w:r w:rsidR="007B13EF">
        <w:rPr>
          <w:rFonts w:ascii="Arial" w:hAnsi="Arial" w:cs="Arial" w:hint="eastAsia"/>
        </w:rPr>
        <w:t>任何</w:t>
      </w:r>
      <w:r w:rsidR="007B13EF">
        <w:rPr>
          <w:rFonts w:ascii="Arial" w:hAnsi="Arial" w:cs="Arial"/>
        </w:rPr>
        <w:t>权限，需要设置</w:t>
      </w:r>
      <w:r w:rsidR="007B13EF">
        <w:rPr>
          <w:rFonts w:ascii="Arial" w:hAnsi="Arial" w:cs="Arial" w:hint="eastAsia"/>
        </w:rPr>
        <w:t>，</w:t>
      </w:r>
      <w:r w:rsidR="007B13EF">
        <w:rPr>
          <w:rFonts w:ascii="Arial" w:hAnsi="Arial" w:cs="Arial"/>
        </w:rPr>
        <w:t>并默认为</w:t>
      </w:r>
      <w:r w:rsidR="007B13EF">
        <w:rPr>
          <w:rFonts w:ascii="Arial" w:hAnsi="Arial" w:cs="Arial" w:hint="eastAsia"/>
        </w:rPr>
        <w:t>启用</w:t>
      </w:r>
      <w:r w:rsidR="007B13EF">
        <w:rPr>
          <w:rFonts w:ascii="Arial" w:hAnsi="Arial" w:cs="Arial"/>
        </w:rPr>
        <w:t>状态</w:t>
      </w:r>
      <w:r w:rsidR="007B13EF">
        <w:rPr>
          <w:rFonts w:ascii="Arial" w:hAnsi="Arial" w:cs="Arial" w:hint="eastAsia"/>
        </w:rPr>
        <w:t>；</w:t>
      </w:r>
      <w:r w:rsidR="007B13EF">
        <w:rPr>
          <w:rFonts w:ascii="Arial" w:hAnsi="Arial" w:cs="Arial"/>
        </w:rPr>
        <w:t>员工的</w:t>
      </w:r>
      <w:r w:rsidR="007B13EF">
        <w:rPr>
          <w:rFonts w:ascii="Arial" w:hAnsi="Arial" w:cs="Arial" w:hint="eastAsia"/>
        </w:rPr>
        <w:t>启用</w:t>
      </w:r>
      <w:r w:rsidR="007B13EF">
        <w:rPr>
          <w:rFonts w:ascii="Arial" w:hAnsi="Arial" w:cs="Arial" w:hint="eastAsia"/>
        </w:rPr>
        <w:t>/</w:t>
      </w:r>
      <w:r w:rsidR="007B13EF">
        <w:rPr>
          <w:rFonts w:ascii="Arial" w:hAnsi="Arial" w:cs="Arial" w:hint="eastAsia"/>
        </w:rPr>
        <w:t>禁用</w:t>
      </w:r>
      <w:r w:rsidR="007B13EF">
        <w:rPr>
          <w:rFonts w:ascii="Arial" w:hAnsi="Arial" w:cs="Arial"/>
        </w:rPr>
        <w:t>都需要用户手动设置</w:t>
      </w:r>
      <w:r w:rsidR="007B13EF">
        <w:rPr>
          <w:rFonts w:ascii="Arial" w:hAnsi="Arial" w:cs="Arial" w:hint="eastAsia"/>
        </w:rPr>
        <w:t>，</w:t>
      </w:r>
      <w:r w:rsidR="007B13EF">
        <w:rPr>
          <w:rFonts w:ascii="Arial" w:hAnsi="Arial" w:cs="Arial"/>
        </w:rPr>
        <w:t>启用</w:t>
      </w:r>
      <w:r w:rsidR="007B13EF">
        <w:rPr>
          <w:rFonts w:ascii="Arial" w:hAnsi="Arial" w:cs="Arial" w:hint="eastAsia"/>
        </w:rPr>
        <w:t>/</w:t>
      </w:r>
      <w:r w:rsidR="007B13EF">
        <w:rPr>
          <w:rFonts w:ascii="Arial" w:hAnsi="Arial" w:cs="Arial" w:hint="eastAsia"/>
        </w:rPr>
        <w:t>禁用</w:t>
      </w:r>
      <w:r w:rsidR="007B13EF">
        <w:rPr>
          <w:rFonts w:ascii="Arial" w:hAnsi="Arial" w:cs="Arial"/>
        </w:rPr>
        <w:t>按钮不需要二次确认，点击即可转变。</w:t>
      </w:r>
    </w:p>
    <w:p w:rsidR="00F266DE" w:rsidRDefault="00F266DE" w:rsidP="00F266DE">
      <w:pPr>
        <w:spacing w:afterLines="50" w:after="156"/>
        <w:ind w:firstLine="420"/>
        <w:rPr>
          <w:rFonts w:ascii="Arial" w:hAnsi="Arial" w:cs="Arial"/>
        </w:rPr>
      </w:pPr>
      <w:r>
        <w:rPr>
          <w:rFonts w:ascii="Arial" w:hAnsi="Arial" w:cs="Arial"/>
        </w:rPr>
        <w:t>3</w:t>
      </w:r>
      <w:r>
        <w:rPr>
          <w:rFonts w:ascii="Arial" w:hAnsi="Arial" w:cs="Arial" w:hint="eastAsia"/>
        </w:rPr>
        <w:t>、</w:t>
      </w:r>
      <w:r>
        <w:rPr>
          <w:rFonts w:ascii="Arial" w:hAnsi="Arial" w:cs="Arial"/>
        </w:rPr>
        <w:t>启用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禁用</w:t>
      </w:r>
      <w:r>
        <w:rPr>
          <w:rFonts w:ascii="Arial" w:hAnsi="Arial" w:cs="Arial"/>
        </w:rPr>
        <w:t>的员工帐号都可重置密码，</w:t>
      </w:r>
      <w:r>
        <w:rPr>
          <w:rFonts w:ascii="Arial" w:hAnsi="Arial" w:cs="Arial" w:hint="eastAsia"/>
        </w:rPr>
        <w:t>点击</w:t>
      </w:r>
      <w:r>
        <w:rPr>
          <w:rFonts w:ascii="Arial" w:hAnsi="Arial" w:cs="Arial"/>
        </w:rPr>
        <w:t>返回，取消</w:t>
      </w:r>
      <w:r>
        <w:rPr>
          <w:rFonts w:ascii="Arial" w:hAnsi="Arial" w:cs="Arial" w:hint="eastAsia"/>
        </w:rPr>
        <w:t>重置</w:t>
      </w:r>
      <w:r>
        <w:rPr>
          <w:rFonts w:ascii="Arial" w:hAnsi="Arial" w:cs="Arial"/>
        </w:rPr>
        <w:t>密码，保持原密码</w:t>
      </w:r>
      <w:r>
        <w:rPr>
          <w:rFonts w:ascii="Arial" w:hAnsi="Arial" w:cs="Arial" w:hint="eastAsia"/>
        </w:rPr>
        <w:t>，</w:t>
      </w:r>
      <w:r>
        <w:rPr>
          <w:rFonts w:ascii="Arial" w:hAnsi="Arial" w:cs="Arial"/>
        </w:rPr>
        <w:t>点击确定，</w:t>
      </w:r>
      <w:r>
        <w:rPr>
          <w:rFonts w:ascii="Arial" w:hAnsi="Arial" w:cs="Arial" w:hint="eastAsia"/>
        </w:rPr>
        <w:t>密码</w:t>
      </w:r>
      <w:r>
        <w:rPr>
          <w:rFonts w:ascii="Arial" w:hAnsi="Arial" w:cs="Arial"/>
        </w:rPr>
        <w:t>修改</w:t>
      </w:r>
      <w:r>
        <w:rPr>
          <w:rFonts w:ascii="Arial" w:hAnsi="Arial" w:cs="Arial" w:hint="eastAsia"/>
        </w:rPr>
        <w:t>成功</w:t>
      </w:r>
      <w:r>
        <w:rPr>
          <w:rFonts w:ascii="Arial" w:hAnsi="Arial" w:cs="Arial"/>
        </w:rPr>
        <w:t>，并该员工在下次登录时，必须用新密码登录</w:t>
      </w:r>
    </w:p>
    <w:p w:rsidR="00F266DE" w:rsidRDefault="00F266DE" w:rsidP="00F266DE">
      <w:pPr>
        <w:spacing w:afterLines="50" w:after="156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834539D" wp14:editId="5A78712B">
            <wp:extent cx="5943600" cy="3328670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6DE" w:rsidRDefault="00F266DE" w:rsidP="00F266DE">
      <w:pPr>
        <w:spacing w:afterLines="50" w:after="156"/>
        <w:ind w:firstLine="420"/>
        <w:rPr>
          <w:rFonts w:ascii="Arial" w:hAnsi="Arial" w:cs="Arial"/>
        </w:rPr>
      </w:pPr>
      <w:r>
        <w:rPr>
          <w:rFonts w:ascii="Arial" w:hAnsi="Arial" w:cs="Arial"/>
        </w:rPr>
        <w:t>4</w:t>
      </w:r>
      <w:r>
        <w:rPr>
          <w:rFonts w:ascii="Arial" w:hAnsi="Arial" w:cs="Arial" w:hint="eastAsia"/>
        </w:rPr>
        <w:t>、修改</w:t>
      </w:r>
      <w:r>
        <w:rPr>
          <w:rFonts w:ascii="Arial" w:hAnsi="Arial" w:cs="Arial"/>
        </w:rPr>
        <w:t>员工</w:t>
      </w:r>
      <w:r>
        <w:rPr>
          <w:rFonts w:ascii="Arial" w:hAnsi="Arial" w:cs="Arial" w:hint="eastAsia"/>
        </w:rPr>
        <w:t>姓名</w:t>
      </w:r>
      <w:r>
        <w:rPr>
          <w:rFonts w:ascii="Arial" w:hAnsi="Arial" w:cs="Arial"/>
        </w:rPr>
        <w:t>：</w:t>
      </w:r>
    </w:p>
    <w:p w:rsidR="00F266DE" w:rsidRDefault="00F266DE" w:rsidP="00F266DE">
      <w:pPr>
        <w:spacing w:afterLines="50" w:after="156"/>
        <w:ind w:firstLine="420"/>
        <w:rPr>
          <w:rFonts w:ascii="Arial" w:hAnsi="Arial" w:cs="Arial"/>
        </w:rPr>
      </w:pPr>
      <w:r>
        <w:rPr>
          <w:rFonts w:ascii="Arial" w:hAnsi="Arial" w:cs="Arial" w:hint="eastAsia"/>
        </w:rPr>
        <w:t>（</w:t>
      </w:r>
      <w:r>
        <w:rPr>
          <w:rFonts w:ascii="Arial" w:hAnsi="Arial" w:cs="Arial" w:hint="eastAsia"/>
        </w:rPr>
        <w:t>1</w:t>
      </w:r>
      <w:r>
        <w:rPr>
          <w:rFonts w:ascii="Arial" w:hAnsi="Arial" w:cs="Arial"/>
        </w:rPr>
        <w:t>）</w:t>
      </w:r>
      <w:r>
        <w:rPr>
          <w:rFonts w:ascii="Arial" w:hAnsi="Arial" w:cs="Arial" w:hint="eastAsia"/>
        </w:rPr>
        <w:t>员工</w:t>
      </w:r>
      <w:r>
        <w:rPr>
          <w:rFonts w:ascii="Arial" w:hAnsi="Arial" w:cs="Arial"/>
        </w:rPr>
        <w:t>的在修改前的初始状态如下</w:t>
      </w:r>
      <w:r>
        <w:rPr>
          <w:rFonts w:ascii="Arial" w:hAnsi="Arial" w:cs="Arial" w:hint="eastAsia"/>
        </w:rPr>
        <w:t>：</w:t>
      </w:r>
    </w:p>
    <w:p w:rsidR="00F266DE" w:rsidRDefault="005705D6" w:rsidP="00F266DE">
      <w:pPr>
        <w:spacing w:afterLines="50" w:after="156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99A753B" wp14:editId="159046E1">
            <wp:extent cx="5943600" cy="276860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E25" w:rsidRDefault="00226E25" w:rsidP="00226E25">
      <w:pPr>
        <w:spacing w:afterLines="50" w:after="156"/>
        <w:ind w:firstLine="420"/>
        <w:rPr>
          <w:rFonts w:ascii="Arial" w:hAnsi="Arial" w:cs="Arial"/>
        </w:rPr>
      </w:pPr>
      <w:r>
        <w:rPr>
          <w:rFonts w:ascii="Arial" w:hAnsi="Arial" w:cs="Arial" w:hint="eastAsia"/>
        </w:rPr>
        <w:t>（</w:t>
      </w:r>
      <w:r>
        <w:rPr>
          <w:rFonts w:ascii="Arial" w:hAnsi="Arial" w:cs="Arial" w:hint="eastAsia"/>
        </w:rPr>
        <w:t>2</w:t>
      </w:r>
      <w:r>
        <w:rPr>
          <w:rFonts w:ascii="Arial" w:hAnsi="Arial" w:cs="Arial"/>
        </w:rPr>
        <w:t>）</w:t>
      </w:r>
      <w:r>
        <w:rPr>
          <w:rFonts w:ascii="Arial" w:hAnsi="Arial" w:cs="Arial" w:hint="eastAsia"/>
        </w:rPr>
        <w:t>点击</w:t>
      </w:r>
      <w:r>
        <w:rPr>
          <w:rFonts w:ascii="Arial" w:hAnsi="Arial" w:cs="Arial"/>
        </w:rPr>
        <w:t>修改，</w:t>
      </w:r>
      <w:r>
        <w:rPr>
          <w:rFonts w:ascii="Arial" w:hAnsi="Arial" w:cs="Arial" w:hint="eastAsia"/>
        </w:rPr>
        <w:t>员工</w:t>
      </w:r>
      <w:r>
        <w:rPr>
          <w:rFonts w:ascii="Arial" w:hAnsi="Arial" w:cs="Arial"/>
        </w:rPr>
        <w:t>列表</w:t>
      </w:r>
      <w:r>
        <w:rPr>
          <w:rFonts w:ascii="Arial" w:hAnsi="Arial" w:cs="Arial" w:hint="eastAsia"/>
        </w:rPr>
        <w:t>变成编辑</w:t>
      </w:r>
      <w:r>
        <w:rPr>
          <w:rFonts w:ascii="Arial" w:hAnsi="Arial" w:cs="Arial"/>
        </w:rPr>
        <w:t>状态，如下状态：</w:t>
      </w:r>
    </w:p>
    <w:p w:rsidR="00226E25" w:rsidRDefault="005705D6" w:rsidP="00226E25">
      <w:pPr>
        <w:spacing w:afterLines="50" w:after="156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AFBF589" wp14:editId="0F0773C5">
            <wp:extent cx="5943600" cy="2552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E25" w:rsidRDefault="00226E25" w:rsidP="00226E25">
      <w:pPr>
        <w:spacing w:afterLines="50" w:after="156"/>
        <w:ind w:firstLine="420"/>
        <w:rPr>
          <w:rFonts w:ascii="Arial" w:hAnsi="Arial" w:cs="Arial"/>
        </w:rPr>
      </w:pPr>
      <w:r>
        <w:rPr>
          <w:rFonts w:ascii="Arial" w:hAnsi="Arial" w:cs="Arial" w:hint="eastAsia"/>
        </w:rPr>
        <w:t>（</w:t>
      </w:r>
      <w:r>
        <w:rPr>
          <w:rFonts w:ascii="Arial" w:hAnsi="Arial" w:cs="Arial" w:hint="eastAsia"/>
        </w:rPr>
        <w:t>3</w:t>
      </w:r>
      <w:r>
        <w:rPr>
          <w:rFonts w:ascii="Arial" w:hAnsi="Arial" w:cs="Arial"/>
        </w:rPr>
        <w:t>）</w:t>
      </w:r>
      <w:r>
        <w:rPr>
          <w:rFonts w:ascii="Arial" w:hAnsi="Arial" w:cs="Arial" w:hint="eastAsia"/>
        </w:rPr>
        <w:t>完成</w:t>
      </w:r>
      <w:r>
        <w:rPr>
          <w:rFonts w:ascii="Arial" w:hAnsi="Arial" w:cs="Arial"/>
        </w:rPr>
        <w:t>修改后，点击确定，员工列表变为查看状态</w:t>
      </w:r>
      <w:r>
        <w:rPr>
          <w:rFonts w:ascii="Arial" w:hAnsi="Arial" w:cs="Arial" w:hint="eastAsia"/>
        </w:rPr>
        <w:t>：</w:t>
      </w:r>
    </w:p>
    <w:p w:rsidR="00226E25" w:rsidRDefault="005705D6" w:rsidP="00226E25">
      <w:pPr>
        <w:spacing w:afterLines="50" w:after="156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BF10EBB" wp14:editId="59CEDE52">
            <wp:extent cx="5943600" cy="2768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E25" w:rsidRDefault="00226E25" w:rsidP="00226E25">
      <w:pPr>
        <w:spacing w:afterLines="50" w:after="156"/>
        <w:ind w:firstLine="420"/>
        <w:rPr>
          <w:rFonts w:ascii="Arial" w:hAnsi="Arial" w:cs="Arial"/>
        </w:rPr>
      </w:pPr>
      <w:r>
        <w:rPr>
          <w:rFonts w:ascii="Arial" w:hAnsi="Arial" w:cs="Arial" w:hint="eastAsia"/>
        </w:rPr>
        <w:t>（</w:t>
      </w:r>
      <w:r>
        <w:rPr>
          <w:rFonts w:ascii="Arial" w:hAnsi="Arial" w:cs="Arial" w:hint="eastAsia"/>
        </w:rPr>
        <w:t>4</w:t>
      </w:r>
      <w:r>
        <w:rPr>
          <w:rFonts w:ascii="Arial" w:hAnsi="Arial" w:cs="Arial"/>
        </w:rPr>
        <w:t>）</w:t>
      </w:r>
      <w:r>
        <w:rPr>
          <w:rFonts w:ascii="Arial" w:hAnsi="Arial" w:cs="Arial" w:hint="eastAsia"/>
        </w:rPr>
        <w:t>员工</w:t>
      </w:r>
      <w:r>
        <w:rPr>
          <w:rFonts w:ascii="Arial" w:hAnsi="Arial" w:cs="Arial"/>
        </w:rPr>
        <w:t>修改完毕</w:t>
      </w:r>
    </w:p>
    <w:p w:rsidR="001E041B" w:rsidRDefault="001E041B" w:rsidP="001E041B">
      <w:pPr>
        <w:spacing w:afterLines="50" w:after="156"/>
        <w:ind w:firstLine="420"/>
        <w:rPr>
          <w:rFonts w:ascii="Arial" w:hAnsi="Arial" w:cs="Arial"/>
        </w:rPr>
      </w:pPr>
      <w:r>
        <w:rPr>
          <w:rFonts w:ascii="Arial" w:hAnsi="Arial" w:cs="Arial" w:hint="eastAsia"/>
        </w:rPr>
        <w:t>（</w:t>
      </w:r>
      <w:r>
        <w:rPr>
          <w:rFonts w:ascii="Arial" w:hAnsi="Arial" w:cs="Arial" w:hint="eastAsia"/>
        </w:rPr>
        <w:t>5</w:t>
      </w:r>
      <w:r>
        <w:rPr>
          <w:rFonts w:ascii="Arial" w:hAnsi="Arial" w:cs="Arial"/>
        </w:rPr>
        <w:t>）</w:t>
      </w:r>
      <w:r>
        <w:rPr>
          <w:rFonts w:ascii="Arial" w:hAnsi="Arial" w:cs="Arial" w:hint="eastAsia"/>
        </w:rPr>
        <w:t>当</w:t>
      </w:r>
      <w:r>
        <w:rPr>
          <w:rFonts w:ascii="Arial" w:hAnsi="Arial" w:cs="Arial"/>
        </w:rPr>
        <w:t>用户</w:t>
      </w:r>
      <w:r>
        <w:rPr>
          <w:rFonts w:ascii="Arial" w:hAnsi="Arial" w:cs="Arial" w:hint="eastAsia"/>
        </w:rPr>
        <w:t>分别</w:t>
      </w:r>
      <w:r>
        <w:rPr>
          <w:rFonts w:ascii="Arial" w:hAnsi="Arial" w:cs="Arial"/>
        </w:rPr>
        <w:t>点击</w:t>
      </w:r>
      <w:r>
        <w:rPr>
          <w:rFonts w:ascii="Arial" w:hAnsi="Arial" w:cs="Arial" w:hint="eastAsia"/>
        </w:rPr>
        <w:t>多条数据</w:t>
      </w:r>
      <w:r>
        <w:rPr>
          <w:rFonts w:ascii="Arial" w:hAnsi="Arial" w:cs="Arial"/>
        </w:rPr>
        <w:t>的修改按钮</w:t>
      </w:r>
      <w:r>
        <w:rPr>
          <w:rFonts w:ascii="Arial" w:hAnsi="Arial" w:cs="Arial" w:hint="eastAsia"/>
        </w:rPr>
        <w:t>时，被点击员工</w:t>
      </w:r>
      <w:r>
        <w:rPr>
          <w:rFonts w:ascii="Arial" w:hAnsi="Arial" w:cs="Arial"/>
        </w:rPr>
        <w:t>列表</w:t>
      </w:r>
      <w:r>
        <w:rPr>
          <w:rFonts w:ascii="Arial" w:hAnsi="Arial" w:cs="Arial" w:hint="eastAsia"/>
        </w:rPr>
        <w:t>都</w:t>
      </w:r>
      <w:r>
        <w:rPr>
          <w:rFonts w:ascii="Arial" w:hAnsi="Arial" w:cs="Arial"/>
        </w:rPr>
        <w:t>变为编辑状态，</w:t>
      </w:r>
      <w:r>
        <w:rPr>
          <w:rFonts w:ascii="Arial" w:hAnsi="Arial" w:cs="Arial" w:hint="eastAsia"/>
        </w:rPr>
        <w:t>分别</w:t>
      </w:r>
      <w:r>
        <w:rPr>
          <w:rFonts w:ascii="Arial" w:hAnsi="Arial" w:cs="Arial"/>
        </w:rPr>
        <w:t>点击确认后，</w:t>
      </w:r>
      <w:r>
        <w:rPr>
          <w:rFonts w:ascii="Arial" w:hAnsi="Arial" w:cs="Arial" w:hint="eastAsia"/>
        </w:rPr>
        <w:t>系统</w:t>
      </w:r>
      <w:r>
        <w:rPr>
          <w:rFonts w:ascii="Arial" w:hAnsi="Arial" w:cs="Arial"/>
        </w:rPr>
        <w:t>保存修改后数据，</w:t>
      </w:r>
      <w:r>
        <w:rPr>
          <w:rFonts w:ascii="Arial" w:hAnsi="Arial" w:cs="Arial" w:hint="eastAsia"/>
        </w:rPr>
        <w:t>员工</w:t>
      </w:r>
      <w:r>
        <w:rPr>
          <w:rFonts w:ascii="Arial" w:hAnsi="Arial" w:cs="Arial"/>
        </w:rPr>
        <w:t>列表状态变为查看状态</w:t>
      </w:r>
      <w:r>
        <w:rPr>
          <w:rFonts w:ascii="Arial" w:hAnsi="Arial" w:cs="Arial" w:hint="eastAsia"/>
        </w:rPr>
        <w:t>。</w:t>
      </w:r>
      <w:r>
        <w:rPr>
          <w:rFonts w:ascii="Arial" w:hAnsi="Arial" w:cs="Arial"/>
        </w:rPr>
        <w:t>如果</w:t>
      </w:r>
      <w:r>
        <w:rPr>
          <w:rFonts w:ascii="Arial" w:hAnsi="Arial" w:cs="Arial" w:hint="eastAsia"/>
        </w:rPr>
        <w:t>用户</w:t>
      </w:r>
      <w:r>
        <w:rPr>
          <w:rFonts w:ascii="Arial" w:hAnsi="Arial" w:cs="Arial"/>
        </w:rPr>
        <w:t>在编辑状态下点击刷新页面，</w:t>
      </w:r>
      <w:r>
        <w:rPr>
          <w:rFonts w:ascii="Arial" w:hAnsi="Arial" w:cs="Arial" w:hint="eastAsia"/>
        </w:rPr>
        <w:t>刷新</w:t>
      </w:r>
      <w:r>
        <w:rPr>
          <w:rFonts w:ascii="Arial" w:hAnsi="Arial" w:cs="Arial"/>
        </w:rPr>
        <w:t>后，</w:t>
      </w:r>
      <w:r>
        <w:rPr>
          <w:rFonts w:ascii="Arial" w:hAnsi="Arial" w:cs="Arial" w:hint="eastAsia"/>
        </w:rPr>
        <w:t>列表</w:t>
      </w:r>
      <w:r>
        <w:rPr>
          <w:rFonts w:ascii="Arial" w:hAnsi="Arial" w:cs="Arial"/>
        </w:rPr>
        <w:t>恢复为查看状态，数据不做修改。</w:t>
      </w:r>
    </w:p>
    <w:p w:rsidR="00226E25" w:rsidRDefault="00226E25" w:rsidP="00226E25">
      <w:pPr>
        <w:spacing w:afterLines="50" w:after="156"/>
        <w:ind w:firstLineChars="200" w:firstLine="420"/>
        <w:rPr>
          <w:rFonts w:ascii="Arial" w:hAnsi="Arial" w:cs="Arial"/>
        </w:rPr>
      </w:pPr>
      <w:r>
        <w:rPr>
          <w:rFonts w:ascii="Arial" w:hAnsi="Arial" w:cs="Arial" w:hint="eastAsia"/>
        </w:rPr>
        <w:t>5</w:t>
      </w:r>
      <w:r>
        <w:rPr>
          <w:rFonts w:ascii="Arial" w:hAnsi="Arial" w:cs="Arial" w:hint="eastAsia"/>
        </w:rPr>
        <w:t>、权限</w:t>
      </w:r>
      <w:r>
        <w:rPr>
          <w:rFonts w:ascii="Arial" w:hAnsi="Arial" w:cs="Arial"/>
        </w:rPr>
        <w:t>分配包括如下权限：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2012"/>
        <w:gridCol w:w="3582"/>
        <w:gridCol w:w="3756"/>
      </w:tblGrid>
      <w:tr w:rsidR="00DB507E" w:rsidTr="00DB507E">
        <w:trPr>
          <w:trHeight w:val="329"/>
        </w:trPr>
        <w:tc>
          <w:tcPr>
            <w:tcW w:w="2012" w:type="dxa"/>
            <w:shd w:val="clear" w:color="auto" w:fill="BFBFBF" w:themeFill="background1" w:themeFillShade="BF"/>
            <w:vAlign w:val="center"/>
          </w:tcPr>
          <w:p w:rsidR="00DB507E" w:rsidRPr="003B6E15" w:rsidRDefault="00DB507E" w:rsidP="00DB507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模块</w:t>
            </w:r>
          </w:p>
        </w:tc>
        <w:tc>
          <w:tcPr>
            <w:tcW w:w="3582" w:type="dxa"/>
            <w:shd w:val="clear" w:color="auto" w:fill="BFBFBF" w:themeFill="background1" w:themeFillShade="BF"/>
          </w:tcPr>
          <w:p w:rsidR="00DB507E" w:rsidRDefault="00DB507E" w:rsidP="009D2F8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菜单</w:t>
            </w:r>
          </w:p>
        </w:tc>
        <w:tc>
          <w:tcPr>
            <w:tcW w:w="3756" w:type="dxa"/>
            <w:shd w:val="clear" w:color="auto" w:fill="BFBFBF" w:themeFill="background1" w:themeFillShade="BF"/>
            <w:vAlign w:val="center"/>
          </w:tcPr>
          <w:p w:rsidR="00DB507E" w:rsidRPr="003B6E15" w:rsidRDefault="00DB507E" w:rsidP="009D2F8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权限（功能</w:t>
            </w:r>
            <w:r>
              <w:rPr>
                <w:rFonts w:ascii="Arial" w:hAnsi="Arial" w:cs="Arial"/>
                <w:sz w:val="20"/>
                <w:szCs w:val="20"/>
              </w:rPr>
              <w:t>）</w:t>
            </w:r>
          </w:p>
        </w:tc>
      </w:tr>
      <w:tr w:rsidR="00DB507E" w:rsidTr="00DB507E">
        <w:tc>
          <w:tcPr>
            <w:tcW w:w="2012" w:type="dxa"/>
            <w:vMerge w:val="restart"/>
            <w:vAlign w:val="center"/>
          </w:tcPr>
          <w:p w:rsidR="00DB507E" w:rsidRPr="003B6E15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采购</w:t>
            </w: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门票</w:t>
            </w:r>
          </w:p>
        </w:tc>
        <w:tc>
          <w:tcPr>
            <w:tcW w:w="3756" w:type="dxa"/>
          </w:tcPr>
          <w:p w:rsidR="00DB507E" w:rsidRPr="003B6E15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购买团票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门票</w:t>
            </w:r>
          </w:p>
        </w:tc>
        <w:tc>
          <w:tcPr>
            <w:tcW w:w="3756" w:type="dxa"/>
          </w:tcPr>
          <w:p w:rsidR="00DB507E" w:rsidRPr="003B6E15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购买积分票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门票</w:t>
            </w:r>
          </w:p>
        </w:tc>
        <w:tc>
          <w:tcPr>
            <w:tcW w:w="3756" w:type="dxa"/>
          </w:tcPr>
          <w:p w:rsidR="00DB507E" w:rsidRPr="003B6E15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使用金币</w:t>
            </w:r>
          </w:p>
        </w:tc>
      </w:tr>
      <w:tr w:rsidR="00DB507E" w:rsidTr="00DB507E">
        <w:tc>
          <w:tcPr>
            <w:tcW w:w="2012" w:type="dxa"/>
            <w:vMerge w:val="restart"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</w:t>
            </w: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的订单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线上订单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查询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线下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订单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线下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订单查询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的订单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订单</w:t>
            </w:r>
          </w:p>
        </w:tc>
      </w:tr>
      <w:tr w:rsidR="00DB507E" w:rsidTr="00DB507E">
        <w:tc>
          <w:tcPr>
            <w:tcW w:w="2012" w:type="dxa"/>
            <w:vMerge w:val="restart"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财务中心</w:t>
            </w: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的钱包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的钱包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的钱包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钱包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明细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财务报表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财务报表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查询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查询</w:t>
            </w:r>
          </w:p>
        </w:tc>
      </w:tr>
      <w:tr w:rsidR="00DB507E" w:rsidTr="00DB507E">
        <w:tc>
          <w:tcPr>
            <w:tcW w:w="2012" w:type="dxa"/>
            <w:vMerge w:val="restart"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团员管理</w:t>
            </w: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管理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管理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管理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建团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管理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查询团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管理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指派导游、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更换导游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管理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添加游客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管理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游客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管理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删除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游客</w:t>
            </w:r>
          </w:p>
        </w:tc>
      </w:tr>
      <w:tr w:rsidR="00DB507E" w:rsidTr="00DB507E">
        <w:tc>
          <w:tcPr>
            <w:tcW w:w="2012" w:type="dxa"/>
            <w:vMerge w:val="restart"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导游管理</w:t>
            </w: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的部门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绑定部门</w:t>
            </w:r>
          </w:p>
        </w:tc>
      </w:tr>
      <w:tr w:rsidR="00DB507E" w:rsidTr="00DB507E">
        <w:tc>
          <w:tcPr>
            <w:tcW w:w="2012" w:type="dxa"/>
            <w:vMerge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的导游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绑定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</w:t>
            </w:r>
          </w:p>
        </w:tc>
      </w:tr>
      <w:tr w:rsidR="00DB507E" w:rsidTr="00DB507E">
        <w:tc>
          <w:tcPr>
            <w:tcW w:w="2012" w:type="dxa"/>
            <w:vMerge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的部门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新建部门</w:t>
            </w:r>
          </w:p>
        </w:tc>
      </w:tr>
      <w:tr w:rsidR="00DB507E" w:rsidTr="00DB507E">
        <w:tc>
          <w:tcPr>
            <w:tcW w:w="2012" w:type="dxa"/>
            <w:vMerge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的导游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新建导游</w:t>
            </w:r>
          </w:p>
        </w:tc>
      </w:tr>
      <w:tr w:rsidR="00DB507E" w:rsidTr="00DB507E">
        <w:tc>
          <w:tcPr>
            <w:tcW w:w="2012" w:type="dxa"/>
            <w:vMerge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的部门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解绑部门</w:t>
            </w:r>
          </w:p>
        </w:tc>
      </w:tr>
      <w:tr w:rsidR="00DB507E" w:rsidTr="00DB507E">
        <w:tc>
          <w:tcPr>
            <w:tcW w:w="2012" w:type="dxa"/>
            <w:vMerge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的导游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解绑导游</w:t>
            </w:r>
          </w:p>
        </w:tc>
      </w:tr>
      <w:tr w:rsidR="00DB507E" w:rsidTr="00DB507E">
        <w:tc>
          <w:tcPr>
            <w:tcW w:w="2012" w:type="dxa"/>
            <w:vMerge w:val="restart"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个人中心</w:t>
            </w: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密码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修改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密码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修改</w:t>
            </w:r>
          </w:p>
        </w:tc>
      </w:tr>
      <w:tr w:rsidR="00DB507E" w:rsidTr="00DB507E">
        <w:tc>
          <w:tcPr>
            <w:tcW w:w="2012" w:type="dxa"/>
            <w:vMerge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员工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帐号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员工帐号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管理</w:t>
            </w:r>
          </w:p>
        </w:tc>
      </w:tr>
      <w:tr w:rsidR="00DB507E" w:rsidTr="00DB507E">
        <w:tc>
          <w:tcPr>
            <w:tcW w:w="2012" w:type="dxa"/>
            <w:vMerge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操作日志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日志</w:t>
            </w:r>
          </w:p>
        </w:tc>
      </w:tr>
    </w:tbl>
    <w:p w:rsidR="00226E25" w:rsidRDefault="003B3F17" w:rsidP="00226E25">
      <w:pPr>
        <w:spacing w:afterLines="50" w:after="156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    6</w:t>
      </w:r>
      <w:r>
        <w:rPr>
          <w:rFonts w:ascii="Arial" w:hAnsi="Arial" w:cs="Arial" w:hint="eastAsia"/>
        </w:rPr>
        <w:t>、</w:t>
      </w:r>
      <w:r>
        <w:rPr>
          <w:rFonts w:ascii="Arial" w:hAnsi="Arial" w:cs="Arial"/>
        </w:rPr>
        <w:t>员工列表的</w:t>
      </w:r>
      <w:r>
        <w:rPr>
          <w:rFonts w:ascii="Arial" w:hAnsi="Arial" w:cs="Arial" w:hint="eastAsia"/>
        </w:rPr>
        <w:t>原型</w:t>
      </w:r>
      <w:r>
        <w:rPr>
          <w:rFonts w:ascii="Arial" w:hAnsi="Arial" w:cs="Arial"/>
        </w:rPr>
        <w:t>如下：</w:t>
      </w:r>
    </w:p>
    <w:p w:rsidR="003B3F17" w:rsidRDefault="003B3F17" w:rsidP="00226E25">
      <w:pPr>
        <w:spacing w:afterLines="50" w:after="156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033C714" wp14:editId="0D693B90">
            <wp:extent cx="5943600" cy="508127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F17" w:rsidRPr="003B3F17" w:rsidRDefault="003B3F17" w:rsidP="00226E25">
      <w:pPr>
        <w:spacing w:afterLines="50" w:after="156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    </w:t>
      </w:r>
      <w:r>
        <w:rPr>
          <w:rFonts w:ascii="Arial" w:hAnsi="Arial" w:cs="Arial" w:hint="eastAsia"/>
        </w:rPr>
        <w:t>员工</w:t>
      </w:r>
      <w:r>
        <w:rPr>
          <w:rFonts w:ascii="Arial" w:hAnsi="Arial" w:cs="Arial"/>
        </w:rPr>
        <w:t>查询为模糊查询，考虑到性能问题，暂不实现全模糊查询</w:t>
      </w:r>
      <w:r>
        <w:rPr>
          <w:rFonts w:ascii="Arial" w:hAnsi="Arial" w:cs="Arial" w:hint="eastAsia"/>
        </w:rPr>
        <w:t>。</w:t>
      </w:r>
    </w:p>
    <w:p w:rsidR="00CE7BCF" w:rsidRDefault="00CE7BCF" w:rsidP="00CE7BCF">
      <w:pPr>
        <w:pStyle w:val="4"/>
      </w:pPr>
      <w:bookmarkStart w:id="342" w:name="_Toc442442421"/>
      <w:r>
        <w:rPr>
          <w:rFonts w:hint="eastAsia"/>
        </w:rPr>
        <w:t>操作</w:t>
      </w:r>
      <w:r>
        <w:t>日志</w:t>
      </w:r>
      <w:bookmarkEnd w:id="342"/>
    </w:p>
    <w:p w:rsidR="00B632BF" w:rsidRPr="0028283F" w:rsidRDefault="00B632BF" w:rsidP="00B632BF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B632BF" w:rsidRPr="004C0DEB" w:rsidRDefault="00B632BF" w:rsidP="00B632BF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 w:rsidR="00773443">
        <w:rPr>
          <w:rFonts w:ascii="Arial" w:hAnsi="Arial" w:cs="Arial" w:hint="eastAsia"/>
          <w:i w:val="0"/>
          <w:color w:val="auto"/>
        </w:rPr>
        <w:t>用户点击</w:t>
      </w:r>
      <w:r w:rsidR="00773443">
        <w:rPr>
          <w:rFonts w:ascii="Arial" w:hAnsi="Arial" w:cs="Arial"/>
          <w:i w:val="0"/>
          <w:color w:val="auto"/>
        </w:rPr>
        <w:t>操作日志，方可进行操作日志的</w:t>
      </w:r>
      <w:r w:rsidR="00773443">
        <w:rPr>
          <w:rFonts w:ascii="Arial" w:hAnsi="Arial" w:cs="Arial" w:hint="eastAsia"/>
          <w:i w:val="0"/>
          <w:color w:val="auto"/>
        </w:rPr>
        <w:t>查看</w:t>
      </w:r>
    </w:p>
    <w:p w:rsidR="00B632BF" w:rsidRPr="0028283F" w:rsidRDefault="00B632BF" w:rsidP="00B632BF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B632BF" w:rsidRDefault="00B632BF" w:rsidP="00B632BF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B632BF" w:rsidRDefault="00B632BF" w:rsidP="00B632BF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</w:t>
      </w:r>
      <w:r w:rsidR="00773443">
        <w:rPr>
          <w:rFonts w:ascii="Arial" w:hAnsi="Arial" w:cs="Arial" w:hint="eastAsia"/>
          <w:i w:val="0"/>
          <w:color w:val="auto"/>
        </w:rPr>
        <w:t>查看操作</w:t>
      </w:r>
      <w:r w:rsidR="00773443">
        <w:rPr>
          <w:rFonts w:ascii="Arial" w:hAnsi="Arial" w:cs="Arial"/>
          <w:i w:val="0"/>
          <w:color w:val="auto"/>
        </w:rPr>
        <w:t>日志</w:t>
      </w:r>
    </w:p>
    <w:p w:rsidR="00B632BF" w:rsidRDefault="00B632BF" w:rsidP="00B632BF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B632BF" w:rsidRPr="00291857" w:rsidRDefault="00773443" w:rsidP="00B632B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1551" w:dyaOrig="3391">
          <v:shape id="_x0000_i1058" type="#_x0000_t75" style="width:468pt;height:137.25pt" o:ole="">
            <v:imagedata r:id="rId122" o:title=""/>
          </v:shape>
          <o:OLEObject Type="Embed" ProgID="Visio.Drawing.15" ShapeID="_x0000_i1058" DrawAspect="Content" ObjectID="_1519464886" r:id="rId123"/>
        </w:object>
      </w:r>
    </w:p>
    <w:p w:rsidR="00B632BF" w:rsidRPr="009C47F8" w:rsidRDefault="00B632BF" w:rsidP="00B632BF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B632BF" w:rsidRDefault="00773443" w:rsidP="00CE7BCF">
      <w:r>
        <w:rPr>
          <w:rFonts w:hint="eastAsia"/>
        </w:rPr>
        <w:t xml:space="preserve">    1</w:t>
      </w:r>
      <w:r>
        <w:rPr>
          <w:rFonts w:hint="eastAsia"/>
        </w:rPr>
        <w:t>、点击</w:t>
      </w:r>
      <w:r w:rsidR="00000505">
        <w:rPr>
          <w:rFonts w:hint="eastAsia"/>
        </w:rPr>
        <w:t>查看</w:t>
      </w:r>
      <w:r w:rsidR="00000505">
        <w:t>日志，进入该页面，默认</w:t>
      </w:r>
      <w:r w:rsidR="00000505">
        <w:rPr>
          <w:rFonts w:hint="eastAsia"/>
        </w:rPr>
        <w:t>按照</w:t>
      </w:r>
      <w:r w:rsidR="00000505">
        <w:t>时间倒序展示所有的操作，展示需要分页，每页</w:t>
      </w:r>
      <w:r w:rsidR="00000505">
        <w:rPr>
          <w:rFonts w:hint="eastAsia"/>
        </w:rPr>
        <w:t>20</w:t>
      </w:r>
      <w:r w:rsidR="00000505">
        <w:rPr>
          <w:rFonts w:hint="eastAsia"/>
        </w:rPr>
        <w:t>条</w:t>
      </w:r>
      <w:r w:rsidR="00000505">
        <w:t>数据</w:t>
      </w:r>
      <w:r w:rsidR="00000505">
        <w:rPr>
          <w:rFonts w:hint="eastAsia"/>
        </w:rPr>
        <w:t>，</w:t>
      </w:r>
      <w:r w:rsidR="00000505">
        <w:t>需要记录的字段有：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000505" w:rsidTr="00F53332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000505" w:rsidRPr="003B6E15" w:rsidRDefault="00000505" w:rsidP="00F5333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000505" w:rsidRPr="003B6E15" w:rsidRDefault="00000505" w:rsidP="00F5333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000505" w:rsidTr="00F53332">
        <w:tc>
          <w:tcPr>
            <w:tcW w:w="1838" w:type="dxa"/>
          </w:tcPr>
          <w:p w:rsidR="00000505" w:rsidRPr="003B6E15" w:rsidRDefault="00000505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操作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员工</w:t>
            </w:r>
          </w:p>
        </w:tc>
        <w:tc>
          <w:tcPr>
            <w:tcW w:w="7512" w:type="dxa"/>
          </w:tcPr>
          <w:p w:rsidR="00000505" w:rsidRPr="003B6E15" w:rsidRDefault="00000505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进行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操作的账号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员工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姓名</w:t>
            </w:r>
          </w:p>
        </w:tc>
      </w:tr>
      <w:tr w:rsidR="00000505" w:rsidTr="00F53332">
        <w:tc>
          <w:tcPr>
            <w:tcW w:w="1838" w:type="dxa"/>
          </w:tcPr>
          <w:p w:rsidR="00000505" w:rsidRDefault="00000505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手机号</w:t>
            </w:r>
          </w:p>
        </w:tc>
        <w:tc>
          <w:tcPr>
            <w:tcW w:w="7512" w:type="dxa"/>
          </w:tcPr>
          <w:p w:rsidR="00000505" w:rsidRPr="003B6E15" w:rsidRDefault="00000505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账号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的登录手机号</w:t>
            </w:r>
          </w:p>
        </w:tc>
      </w:tr>
      <w:tr w:rsidR="00000505" w:rsidTr="00F53332">
        <w:tc>
          <w:tcPr>
            <w:tcW w:w="1838" w:type="dxa"/>
          </w:tcPr>
          <w:p w:rsidR="00000505" w:rsidRDefault="00000505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操作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内容</w:t>
            </w:r>
          </w:p>
        </w:tc>
        <w:tc>
          <w:tcPr>
            <w:tcW w:w="7512" w:type="dxa"/>
          </w:tcPr>
          <w:p w:rsidR="00000505" w:rsidRPr="003B6E15" w:rsidRDefault="00000505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只记录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基本操作，例如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“XX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登录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了系统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</w:p>
        </w:tc>
      </w:tr>
      <w:tr w:rsidR="00000505" w:rsidTr="00F53332">
        <w:tc>
          <w:tcPr>
            <w:tcW w:w="1838" w:type="dxa"/>
          </w:tcPr>
          <w:p w:rsidR="00000505" w:rsidRDefault="00000505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操作时间</w:t>
            </w:r>
          </w:p>
        </w:tc>
        <w:tc>
          <w:tcPr>
            <w:tcW w:w="7512" w:type="dxa"/>
          </w:tcPr>
          <w:p w:rsidR="00000505" w:rsidRDefault="00000505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精确到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“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年、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日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分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秒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记录系统时间</w:t>
            </w:r>
          </w:p>
        </w:tc>
      </w:tr>
      <w:tr w:rsidR="00000505" w:rsidTr="00F53332">
        <w:tc>
          <w:tcPr>
            <w:tcW w:w="1838" w:type="dxa"/>
          </w:tcPr>
          <w:p w:rsidR="00000505" w:rsidRDefault="00000505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登录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IP</w:t>
            </w:r>
          </w:p>
        </w:tc>
        <w:tc>
          <w:tcPr>
            <w:tcW w:w="7512" w:type="dxa"/>
          </w:tcPr>
          <w:p w:rsidR="00000505" w:rsidRDefault="00000505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记录任何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帐号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登录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IP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地址</w:t>
            </w:r>
          </w:p>
        </w:tc>
      </w:tr>
    </w:tbl>
    <w:p w:rsidR="00000505" w:rsidRDefault="008A1D17" w:rsidP="00CE7BCF">
      <w:r>
        <w:rPr>
          <w:rFonts w:hint="eastAsia"/>
        </w:rPr>
        <w:t xml:space="preserve">    2</w:t>
      </w:r>
      <w:r>
        <w:rPr>
          <w:rFonts w:hint="eastAsia"/>
        </w:rPr>
        <w:t>、日志</w:t>
      </w:r>
      <w:r>
        <w:t>信息可以根据一些字段信息进行筛选查找</w:t>
      </w:r>
      <w:r>
        <w:rPr>
          <w:rFonts w:hint="eastAsia"/>
        </w:rPr>
        <w:t>，</w:t>
      </w:r>
      <w:r>
        <w:t>具体字段如下：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8A1D17" w:rsidTr="00F53332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8A1D17" w:rsidRPr="003B6E15" w:rsidRDefault="008A1D17" w:rsidP="00F5333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8A1D17" w:rsidRPr="003B6E15" w:rsidRDefault="008A1D17" w:rsidP="00F5333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8A1D17" w:rsidTr="00F53332">
        <w:tc>
          <w:tcPr>
            <w:tcW w:w="1838" w:type="dxa"/>
          </w:tcPr>
          <w:p w:rsidR="008A1D17" w:rsidRPr="003B6E15" w:rsidRDefault="008A1D17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操作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员工</w:t>
            </w:r>
          </w:p>
        </w:tc>
        <w:tc>
          <w:tcPr>
            <w:tcW w:w="7512" w:type="dxa"/>
          </w:tcPr>
          <w:p w:rsidR="008A1D17" w:rsidRPr="003B6E15" w:rsidRDefault="008A1D17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进行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操作的账号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员工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姓名</w:t>
            </w:r>
          </w:p>
        </w:tc>
      </w:tr>
      <w:tr w:rsidR="008A1D17" w:rsidTr="00F53332">
        <w:tc>
          <w:tcPr>
            <w:tcW w:w="1838" w:type="dxa"/>
          </w:tcPr>
          <w:p w:rsidR="008A1D17" w:rsidRDefault="008A1D17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手机号</w:t>
            </w:r>
          </w:p>
        </w:tc>
        <w:tc>
          <w:tcPr>
            <w:tcW w:w="7512" w:type="dxa"/>
          </w:tcPr>
          <w:p w:rsidR="008A1D17" w:rsidRPr="003B6E15" w:rsidRDefault="008A1D17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账号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的登录手机号</w:t>
            </w:r>
          </w:p>
        </w:tc>
      </w:tr>
      <w:tr w:rsidR="008A1D17" w:rsidTr="00F53332">
        <w:tc>
          <w:tcPr>
            <w:tcW w:w="1838" w:type="dxa"/>
          </w:tcPr>
          <w:p w:rsidR="008A1D17" w:rsidRDefault="008A1D17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操作时间</w:t>
            </w:r>
          </w:p>
        </w:tc>
        <w:tc>
          <w:tcPr>
            <w:tcW w:w="7512" w:type="dxa"/>
          </w:tcPr>
          <w:p w:rsidR="008A1D17" w:rsidRDefault="008A1D17" w:rsidP="008A1D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选择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系统时间的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控件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必须包含选择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“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年、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日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分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 xml:space="preserve"> </w:t>
            </w:r>
          </w:p>
        </w:tc>
      </w:tr>
      <w:tr w:rsidR="008A1D17" w:rsidTr="00F53332">
        <w:tc>
          <w:tcPr>
            <w:tcW w:w="1838" w:type="dxa"/>
          </w:tcPr>
          <w:p w:rsidR="008A1D17" w:rsidRDefault="008A1D17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登录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IP</w:t>
            </w:r>
          </w:p>
        </w:tc>
        <w:tc>
          <w:tcPr>
            <w:tcW w:w="7512" w:type="dxa"/>
          </w:tcPr>
          <w:p w:rsidR="008A1D17" w:rsidRDefault="008A1D17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记录任何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帐号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登录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IP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地址</w:t>
            </w:r>
          </w:p>
        </w:tc>
      </w:tr>
    </w:tbl>
    <w:p w:rsidR="008A1D17" w:rsidRPr="008A1D17" w:rsidRDefault="008A1D17" w:rsidP="00CE7BCF"/>
    <w:p w:rsidR="00CE7BCF" w:rsidRPr="00CE7BCF" w:rsidRDefault="00057E8F" w:rsidP="00CE7BCF">
      <w:r>
        <w:rPr>
          <w:noProof/>
        </w:rPr>
        <w:drawing>
          <wp:inline distT="0" distB="0" distL="0" distR="0" wp14:anchorId="191EA901" wp14:editId="48464CDA">
            <wp:extent cx="5943600" cy="55473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32" w:rsidRDefault="00F53332" w:rsidP="00F53332">
      <w:pPr>
        <w:pStyle w:val="2"/>
        <w:jc w:val="center"/>
        <w:rPr>
          <w:rFonts w:cs="Arial"/>
          <w:szCs w:val="28"/>
        </w:rPr>
      </w:pPr>
      <w:bookmarkStart w:id="343" w:name="_Toc442442422"/>
      <w:r w:rsidRPr="004C0DEB">
        <w:rPr>
          <w:rFonts w:cs="Arial"/>
          <w:szCs w:val="28"/>
        </w:rPr>
        <w:t>第</w:t>
      </w:r>
      <w:r>
        <w:rPr>
          <w:rFonts w:cs="Arial" w:hint="eastAsia"/>
          <w:szCs w:val="28"/>
        </w:rPr>
        <w:t>七</w:t>
      </w:r>
      <w:r w:rsidRPr="004C0DEB">
        <w:rPr>
          <w:rFonts w:cs="Arial"/>
          <w:szCs w:val="28"/>
        </w:rPr>
        <w:t>部分</w:t>
      </w:r>
      <w:r w:rsidRPr="004C0DEB">
        <w:rPr>
          <w:rFonts w:cs="Arial"/>
          <w:szCs w:val="28"/>
        </w:rPr>
        <w:t xml:space="preserve">  </w:t>
      </w:r>
      <w:r>
        <w:rPr>
          <w:rFonts w:cs="Arial" w:hint="eastAsia"/>
          <w:szCs w:val="28"/>
        </w:rPr>
        <w:t>消息中心</w:t>
      </w:r>
      <w:bookmarkEnd w:id="343"/>
    </w:p>
    <w:p w:rsidR="00F53332" w:rsidRPr="006410DF" w:rsidRDefault="00F53332" w:rsidP="00F53332">
      <w:pPr>
        <w:pStyle w:val="3"/>
      </w:pPr>
      <w:bookmarkStart w:id="344" w:name="_Toc442442423"/>
      <w:r w:rsidRPr="006410DF">
        <w:t>产品概述</w:t>
      </w:r>
      <w:bookmarkEnd w:id="344"/>
    </w:p>
    <w:p w:rsidR="00F53332" w:rsidRPr="00CE7BCF" w:rsidRDefault="00F53332" w:rsidP="00F53332">
      <w:r>
        <w:rPr>
          <w:rFonts w:hint="eastAsia"/>
        </w:rPr>
        <w:t>该部分</w:t>
      </w:r>
      <w:r>
        <w:t>为</w:t>
      </w:r>
      <w:r>
        <w:rPr>
          <w:rFonts w:hint="eastAsia"/>
        </w:rPr>
        <w:t>旅行社</w:t>
      </w:r>
      <w:r>
        <w:rPr>
          <w:rFonts w:hint="eastAsia"/>
        </w:rPr>
        <w:t>PC</w:t>
      </w:r>
      <w:r>
        <w:rPr>
          <w:rFonts w:hint="eastAsia"/>
        </w:rPr>
        <w:t>端推送</w:t>
      </w:r>
      <w:r>
        <w:t>消息查看中心，可以查看消息并跳转到具体详情</w:t>
      </w:r>
    </w:p>
    <w:p w:rsidR="00F53332" w:rsidRPr="004C0DEB" w:rsidRDefault="00F53332" w:rsidP="00F53332">
      <w:pPr>
        <w:pStyle w:val="3"/>
      </w:pPr>
      <w:bookmarkStart w:id="345" w:name="_Toc442442424"/>
      <w:r w:rsidRPr="004C0DEB">
        <w:t>产品</w:t>
      </w:r>
      <w:r w:rsidRPr="004C0DEB">
        <w:rPr>
          <w:rFonts w:hint="eastAsia"/>
        </w:rPr>
        <w:t>结构</w:t>
      </w:r>
      <w:r>
        <w:rPr>
          <w:rFonts w:hint="eastAsia"/>
        </w:rPr>
        <w:t>（功能摘要）</w:t>
      </w:r>
      <w:bookmarkEnd w:id="345"/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71"/>
        <w:gridCol w:w="1843"/>
        <w:gridCol w:w="5670"/>
        <w:gridCol w:w="864"/>
      </w:tblGrid>
      <w:tr w:rsidR="00F53332" w:rsidRPr="003247F2" w:rsidTr="00F53332">
        <w:tc>
          <w:tcPr>
            <w:tcW w:w="1271" w:type="dxa"/>
            <w:shd w:val="clear" w:color="auto" w:fill="C0C0C0"/>
          </w:tcPr>
          <w:p w:rsidR="00F53332" w:rsidRPr="003247F2" w:rsidRDefault="00F53332" w:rsidP="00F5333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功能模块</w:t>
            </w:r>
          </w:p>
        </w:tc>
        <w:tc>
          <w:tcPr>
            <w:tcW w:w="1843" w:type="dxa"/>
            <w:shd w:val="clear" w:color="auto" w:fill="C0C0C0"/>
          </w:tcPr>
          <w:p w:rsidR="00F53332" w:rsidRPr="003247F2" w:rsidRDefault="00F53332" w:rsidP="00F5333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主要功能点</w:t>
            </w:r>
          </w:p>
        </w:tc>
        <w:tc>
          <w:tcPr>
            <w:tcW w:w="5670" w:type="dxa"/>
            <w:shd w:val="clear" w:color="auto" w:fill="C0C0C0"/>
          </w:tcPr>
          <w:p w:rsidR="00F53332" w:rsidRPr="003247F2" w:rsidRDefault="00F53332" w:rsidP="00F5333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功能描述</w:t>
            </w:r>
          </w:p>
        </w:tc>
        <w:tc>
          <w:tcPr>
            <w:tcW w:w="864" w:type="dxa"/>
            <w:shd w:val="clear" w:color="auto" w:fill="C0C0C0"/>
          </w:tcPr>
          <w:p w:rsidR="00F53332" w:rsidRPr="003247F2" w:rsidRDefault="00F53332" w:rsidP="00F5333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优先级</w:t>
            </w:r>
          </w:p>
        </w:tc>
      </w:tr>
      <w:tr w:rsidR="00F53332" w:rsidRPr="003247F2" w:rsidTr="00F53332">
        <w:tc>
          <w:tcPr>
            <w:tcW w:w="1271" w:type="dxa"/>
            <w:vMerge w:val="restart"/>
            <w:vAlign w:val="center"/>
          </w:tcPr>
          <w:p w:rsidR="00F53332" w:rsidRPr="00C45B14" w:rsidRDefault="00F53332" w:rsidP="00F5333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消息中心</w:t>
            </w:r>
          </w:p>
        </w:tc>
        <w:tc>
          <w:tcPr>
            <w:tcW w:w="1843" w:type="dxa"/>
          </w:tcPr>
          <w:p w:rsidR="00F53332" w:rsidRDefault="00F53332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快捷查看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消息</w:t>
            </w:r>
          </w:p>
        </w:tc>
        <w:tc>
          <w:tcPr>
            <w:tcW w:w="5670" w:type="dxa"/>
          </w:tcPr>
          <w:p w:rsidR="00F53332" w:rsidRPr="00C45B14" w:rsidRDefault="00F53332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原浏览页面弹窗显示新消息</w:t>
            </w:r>
          </w:p>
        </w:tc>
        <w:tc>
          <w:tcPr>
            <w:tcW w:w="864" w:type="dxa"/>
          </w:tcPr>
          <w:p w:rsidR="00F53332" w:rsidRPr="00C45B14" w:rsidRDefault="00F53332" w:rsidP="00F5333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53332" w:rsidRPr="003247F2" w:rsidTr="00F53332">
        <w:tc>
          <w:tcPr>
            <w:tcW w:w="1271" w:type="dxa"/>
            <w:vMerge/>
          </w:tcPr>
          <w:p w:rsidR="00F53332" w:rsidRPr="00C45B14" w:rsidRDefault="00F53332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F53332" w:rsidRDefault="00F53332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查看详细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的消息列表</w:t>
            </w:r>
          </w:p>
        </w:tc>
        <w:tc>
          <w:tcPr>
            <w:tcW w:w="5670" w:type="dxa"/>
          </w:tcPr>
          <w:p w:rsidR="00F53332" w:rsidRPr="00C45B14" w:rsidRDefault="00F53332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完全进入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消息中心，查看所有的消息列表</w:t>
            </w:r>
          </w:p>
        </w:tc>
        <w:tc>
          <w:tcPr>
            <w:tcW w:w="864" w:type="dxa"/>
          </w:tcPr>
          <w:p w:rsidR="00F53332" w:rsidRPr="00C45B14" w:rsidRDefault="00F53332" w:rsidP="00F5333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53332" w:rsidRPr="003247F2" w:rsidTr="00F53332">
        <w:tc>
          <w:tcPr>
            <w:tcW w:w="1271" w:type="dxa"/>
            <w:vMerge/>
          </w:tcPr>
          <w:p w:rsidR="00F53332" w:rsidRPr="00C45B14" w:rsidRDefault="00F53332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F53332" w:rsidRDefault="00F53332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查看消息详情</w:t>
            </w:r>
          </w:p>
        </w:tc>
        <w:tc>
          <w:tcPr>
            <w:tcW w:w="5670" w:type="dxa"/>
          </w:tcPr>
          <w:p w:rsidR="00F53332" w:rsidRPr="00C45B14" w:rsidRDefault="00F53332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点击查看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详情进入对应的模块详情</w:t>
            </w:r>
          </w:p>
        </w:tc>
        <w:tc>
          <w:tcPr>
            <w:tcW w:w="864" w:type="dxa"/>
          </w:tcPr>
          <w:p w:rsidR="00F53332" w:rsidRPr="00C45B14" w:rsidRDefault="00F53332" w:rsidP="00F5333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53332" w:rsidRPr="003247F2" w:rsidTr="00F53332">
        <w:tc>
          <w:tcPr>
            <w:tcW w:w="1271" w:type="dxa"/>
            <w:vMerge/>
          </w:tcPr>
          <w:p w:rsidR="00F53332" w:rsidRPr="00C45B14" w:rsidRDefault="00F53332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F53332" w:rsidRDefault="00F53332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未读消息提示</w:t>
            </w:r>
          </w:p>
        </w:tc>
        <w:tc>
          <w:tcPr>
            <w:tcW w:w="5670" w:type="dxa"/>
          </w:tcPr>
          <w:p w:rsidR="00F53332" w:rsidRPr="00C45B14" w:rsidRDefault="00F53332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此为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被动提示，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即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在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消息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按钮右上角标记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消息数</w:t>
            </w:r>
          </w:p>
        </w:tc>
        <w:tc>
          <w:tcPr>
            <w:tcW w:w="864" w:type="dxa"/>
          </w:tcPr>
          <w:p w:rsidR="00F53332" w:rsidRPr="00C45B14" w:rsidRDefault="00F53332" w:rsidP="00F5333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</w:tbl>
    <w:p w:rsidR="00F53332" w:rsidRPr="00D339EE" w:rsidRDefault="00F53332" w:rsidP="00F533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:rsidR="00F53332" w:rsidRPr="004C0DEB" w:rsidRDefault="00F53332" w:rsidP="00F53332">
      <w:pPr>
        <w:pStyle w:val="3"/>
      </w:pPr>
      <w:bookmarkStart w:id="346" w:name="_Toc442442425"/>
      <w:r>
        <w:rPr>
          <w:rFonts w:hint="eastAsia"/>
        </w:rPr>
        <w:t>流程</w:t>
      </w:r>
      <w:r>
        <w:t>及</w:t>
      </w:r>
      <w:r w:rsidRPr="004C0DEB">
        <w:rPr>
          <w:rFonts w:hint="eastAsia"/>
        </w:rPr>
        <w:t>状态说明</w:t>
      </w:r>
      <w:bookmarkEnd w:id="346"/>
    </w:p>
    <w:p w:rsidR="00F53332" w:rsidRPr="004D54F0" w:rsidRDefault="00F53332" w:rsidP="00F533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2916" w:dyaOrig="2416">
          <v:shape id="_x0000_i1059" type="#_x0000_t75" style="width:467.25pt;height:87.75pt" o:ole="">
            <v:imagedata r:id="rId125" o:title=""/>
          </v:shape>
          <o:OLEObject Type="Embed" ProgID="Visio.Drawing.15" ShapeID="_x0000_i1059" DrawAspect="Content" ObjectID="_1519464887" r:id="rId126"/>
        </w:object>
      </w:r>
    </w:p>
    <w:p w:rsidR="00F53332" w:rsidRDefault="00F53332" w:rsidP="00F53332">
      <w:pPr>
        <w:pStyle w:val="3"/>
      </w:pPr>
      <w:bookmarkStart w:id="347" w:name="_Toc442442426"/>
      <w:r>
        <w:t>特性说明</w:t>
      </w:r>
      <w:bookmarkEnd w:id="347"/>
    </w:p>
    <w:p w:rsidR="00F53332" w:rsidRDefault="00F53332" w:rsidP="00F53332">
      <w:pPr>
        <w:pStyle w:val="4"/>
      </w:pPr>
      <w:bookmarkStart w:id="348" w:name="_Toc442442427"/>
      <w:r>
        <w:rPr>
          <w:rFonts w:hint="eastAsia"/>
        </w:rPr>
        <w:t>消息</w:t>
      </w:r>
      <w:bookmarkEnd w:id="348"/>
    </w:p>
    <w:p w:rsidR="00BC545E" w:rsidRPr="0028283F" w:rsidRDefault="00BC545E" w:rsidP="00BC545E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BC545E" w:rsidRPr="004C0DEB" w:rsidRDefault="00BC545E" w:rsidP="00BC545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、用户在</w:t>
      </w:r>
      <w:r>
        <w:rPr>
          <w:rFonts w:ascii="Arial" w:hAnsi="Arial" w:cs="Arial"/>
          <w:i w:val="0"/>
          <w:color w:val="auto"/>
        </w:rPr>
        <w:t>任何页面点击消息按钮，都</w:t>
      </w:r>
      <w:r>
        <w:rPr>
          <w:rFonts w:ascii="Arial" w:hAnsi="Arial" w:cs="Arial" w:hint="eastAsia"/>
          <w:i w:val="0"/>
          <w:color w:val="auto"/>
        </w:rPr>
        <w:t>可以进行</w:t>
      </w:r>
      <w:r>
        <w:rPr>
          <w:rFonts w:ascii="Arial" w:hAnsi="Arial" w:cs="Arial"/>
          <w:i w:val="0"/>
          <w:color w:val="auto"/>
        </w:rPr>
        <w:t>消息的相关操作</w:t>
      </w:r>
    </w:p>
    <w:p w:rsidR="00BC545E" w:rsidRPr="0028283F" w:rsidRDefault="00BC545E" w:rsidP="00BC545E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BC545E" w:rsidRDefault="00BC545E" w:rsidP="00BC545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 w:hint="eastAsia"/>
          <w:i w:val="0"/>
          <w:color w:val="auto"/>
        </w:rPr>
        <w:t>必须</w:t>
      </w:r>
      <w:r>
        <w:rPr>
          <w:rFonts w:ascii="Arial" w:hAnsi="Arial" w:cs="Arial"/>
          <w:i w:val="0"/>
          <w:color w:val="auto"/>
        </w:rPr>
        <w:t>登录</w:t>
      </w:r>
      <w:r>
        <w:rPr>
          <w:rFonts w:ascii="Arial" w:hAnsi="Arial" w:cs="Arial" w:hint="eastAsia"/>
          <w:i w:val="0"/>
          <w:color w:val="auto"/>
        </w:rPr>
        <w:t>状态</w:t>
      </w:r>
    </w:p>
    <w:p w:rsidR="00BC545E" w:rsidRPr="00DA4272" w:rsidRDefault="00BC545E" w:rsidP="00BC545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、在</w:t>
      </w:r>
      <w:r>
        <w:rPr>
          <w:rFonts w:ascii="Arial" w:hAnsi="Arial" w:cs="Arial"/>
          <w:i w:val="0"/>
          <w:color w:val="auto"/>
        </w:rPr>
        <w:t>权限上，用户只能看到自己被分配到的权限内的</w:t>
      </w:r>
      <w:r>
        <w:rPr>
          <w:rFonts w:ascii="Arial" w:hAnsi="Arial" w:cs="Arial" w:hint="eastAsia"/>
          <w:i w:val="0"/>
          <w:color w:val="auto"/>
        </w:rPr>
        <w:t>相关</w:t>
      </w:r>
      <w:r>
        <w:rPr>
          <w:rFonts w:ascii="Arial" w:hAnsi="Arial" w:cs="Arial"/>
          <w:i w:val="0"/>
          <w:color w:val="auto"/>
        </w:rPr>
        <w:t>模块的消息，权限外的消息不会被推送到</w:t>
      </w:r>
    </w:p>
    <w:p w:rsidR="00BC545E" w:rsidRPr="00BC545E" w:rsidRDefault="00BC545E" w:rsidP="00BC545E">
      <w:pPr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F53332" w:rsidRDefault="00F53332" w:rsidP="00F53332">
      <w:r>
        <w:rPr>
          <w:rFonts w:hint="eastAsia"/>
        </w:rPr>
        <w:t xml:space="preserve">    1</w:t>
      </w:r>
      <w:r>
        <w:rPr>
          <w:rFonts w:hint="eastAsia"/>
        </w:rPr>
        <w:t>、</w:t>
      </w:r>
      <w:r w:rsidR="00BF20BC">
        <w:rPr>
          <w:rFonts w:hint="eastAsia"/>
        </w:rPr>
        <w:t>消息</w:t>
      </w:r>
      <w:r w:rsidR="00BF20BC">
        <w:t>是一个独立的模块，可以</w:t>
      </w:r>
      <w:r w:rsidR="00BF20BC">
        <w:rPr>
          <w:rFonts w:hint="eastAsia"/>
        </w:rPr>
        <w:t>从</w:t>
      </w:r>
      <w:r w:rsidR="00BF20BC">
        <w:t>任何</w:t>
      </w:r>
      <w:r w:rsidR="00BF20BC">
        <w:rPr>
          <w:rFonts w:hint="eastAsia"/>
        </w:rPr>
        <w:t>页面</w:t>
      </w:r>
      <w:r w:rsidR="00BF20BC">
        <w:t>进行点击进入</w:t>
      </w:r>
    </w:p>
    <w:p w:rsidR="00BF20BC" w:rsidRDefault="00BF20BC" w:rsidP="00B031C5">
      <w:pPr>
        <w:ind w:firstLine="435"/>
      </w:pPr>
      <w:r>
        <w:t>2</w:t>
      </w:r>
      <w:r>
        <w:rPr>
          <w:rFonts w:hint="eastAsia"/>
        </w:rPr>
        <w:t>、</w:t>
      </w:r>
      <w:r>
        <w:t>当用</w:t>
      </w:r>
      <w:r>
        <w:rPr>
          <w:rFonts w:hint="eastAsia"/>
        </w:rPr>
        <w:t>户</w:t>
      </w:r>
      <w:r>
        <w:t>点击消息按钮时，会弹出快捷窗口展示</w:t>
      </w:r>
      <w:r>
        <w:rPr>
          <w:rFonts w:hint="eastAsia"/>
        </w:rPr>
        <w:t>新</w:t>
      </w:r>
      <w:r>
        <w:t>推送过来的消息，如果没有新消息，则</w:t>
      </w:r>
      <w:r>
        <w:rPr>
          <w:rFonts w:hint="eastAsia"/>
        </w:rPr>
        <w:t>显示“</w:t>
      </w:r>
      <w:r>
        <w:t>无新消息</w:t>
      </w:r>
      <w:r>
        <w:t>”</w:t>
      </w:r>
      <w:r w:rsidR="00B031C5">
        <w:rPr>
          <w:rFonts w:hint="eastAsia"/>
        </w:rPr>
        <w:t>，</w:t>
      </w:r>
      <w:r w:rsidR="00B031C5">
        <w:t>点击</w:t>
      </w:r>
      <w:r w:rsidR="00B031C5">
        <w:rPr>
          <w:rFonts w:hint="eastAsia"/>
        </w:rPr>
        <w:t>“</w:t>
      </w:r>
      <w:r w:rsidR="00B031C5">
        <w:t>查看更多消息</w:t>
      </w:r>
      <w:r w:rsidR="00B031C5">
        <w:rPr>
          <w:rFonts w:hint="eastAsia"/>
        </w:rPr>
        <w:t>”</w:t>
      </w:r>
      <w:r w:rsidR="00B031C5">
        <w:t>进入消息模块的</w:t>
      </w:r>
      <w:r w:rsidR="00B031C5">
        <w:rPr>
          <w:rFonts w:hint="eastAsia"/>
        </w:rPr>
        <w:t>消息</w:t>
      </w:r>
      <w:r w:rsidR="00B031C5">
        <w:t>详细列表，在详细列表</w:t>
      </w:r>
      <w:r w:rsidR="00B031C5">
        <w:rPr>
          <w:rFonts w:hint="eastAsia"/>
        </w:rPr>
        <w:t>则会</w:t>
      </w:r>
      <w:r w:rsidR="00B031C5">
        <w:t>展示所有的消息。</w:t>
      </w:r>
    </w:p>
    <w:p w:rsidR="00B031C5" w:rsidRDefault="00B031C5" w:rsidP="00B031C5">
      <w:pPr>
        <w:ind w:firstLine="435"/>
      </w:pPr>
      <w:r>
        <w:t>3</w:t>
      </w:r>
      <w:r>
        <w:rPr>
          <w:rFonts w:hint="eastAsia"/>
        </w:rPr>
        <w:t>、消息</w:t>
      </w:r>
      <w:r>
        <w:t>详细列表</w:t>
      </w:r>
      <w:r>
        <w:rPr>
          <w:rFonts w:hint="eastAsia"/>
        </w:rPr>
        <w:t>会分为未读消息</w:t>
      </w:r>
      <w:r>
        <w:t>、已读消息、全部消息三个部分，点击后分别展示对应</w:t>
      </w:r>
      <w:r>
        <w:rPr>
          <w:rFonts w:hint="eastAsia"/>
        </w:rPr>
        <w:t>部分</w:t>
      </w:r>
      <w:r>
        <w:t>；消息快捷弹窗则分为系统消息、新订单消息两部分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55"/>
        <w:gridCol w:w="1984"/>
        <w:gridCol w:w="5812"/>
      </w:tblGrid>
      <w:tr w:rsidR="00C507DF" w:rsidRPr="003247F2" w:rsidTr="00B251B7">
        <w:tc>
          <w:tcPr>
            <w:tcW w:w="1555" w:type="dxa"/>
            <w:shd w:val="clear" w:color="auto" w:fill="C0C0C0"/>
          </w:tcPr>
          <w:p w:rsidR="00C507DF" w:rsidRPr="003247F2" w:rsidRDefault="00C507DF" w:rsidP="008053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模块</w:t>
            </w:r>
          </w:p>
        </w:tc>
        <w:tc>
          <w:tcPr>
            <w:tcW w:w="1984" w:type="dxa"/>
            <w:shd w:val="clear" w:color="auto" w:fill="C0C0C0"/>
          </w:tcPr>
          <w:p w:rsidR="00C507DF" w:rsidRPr="003247F2" w:rsidRDefault="00C507DF" w:rsidP="008053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可</w:t>
            </w:r>
            <w:r>
              <w:rPr>
                <w:rFonts w:ascii="Arial" w:hAnsi="Arial" w:cs="Arial"/>
                <w:sz w:val="20"/>
                <w:szCs w:val="20"/>
              </w:rPr>
              <w:t>查看的消息</w:t>
            </w:r>
          </w:p>
        </w:tc>
        <w:tc>
          <w:tcPr>
            <w:tcW w:w="5812" w:type="dxa"/>
            <w:shd w:val="clear" w:color="auto" w:fill="C0C0C0"/>
          </w:tcPr>
          <w:p w:rsidR="00C507DF" w:rsidRPr="003247F2" w:rsidRDefault="00C507DF" w:rsidP="008053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描述</w:t>
            </w:r>
          </w:p>
        </w:tc>
      </w:tr>
      <w:tr w:rsidR="00C507DF" w:rsidRPr="003247F2" w:rsidTr="00B251B7">
        <w:tc>
          <w:tcPr>
            <w:tcW w:w="1555" w:type="dxa"/>
            <w:vMerge w:val="restart"/>
            <w:vAlign w:val="center"/>
          </w:tcPr>
          <w:p w:rsidR="00C507DF" w:rsidRPr="00C45B14" w:rsidRDefault="00C507DF" w:rsidP="00805334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消息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快捷窗口</w:t>
            </w:r>
          </w:p>
        </w:tc>
        <w:tc>
          <w:tcPr>
            <w:tcW w:w="1984" w:type="dxa"/>
          </w:tcPr>
          <w:p w:rsidR="00C507DF" w:rsidRDefault="00C507DF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系统消息</w:t>
            </w:r>
          </w:p>
        </w:tc>
        <w:tc>
          <w:tcPr>
            <w:tcW w:w="5812" w:type="dxa"/>
          </w:tcPr>
          <w:p w:rsidR="00C507DF" w:rsidRDefault="00B251B7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无消息时，显示无新消息</w:t>
            </w:r>
          </w:p>
          <w:p w:rsidR="00B251B7" w:rsidRDefault="00B251B7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有推送消息时，显示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该条消息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内容，内容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展示</w:t>
            </w:r>
          </w:p>
          <w:p w:rsidR="00B251B7" w:rsidRPr="00B251B7" w:rsidRDefault="00B251B7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3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当用户点击一条消息中的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“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查看详情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则该条消息不会再在快捷窗口显示</w:t>
            </w:r>
          </w:p>
        </w:tc>
      </w:tr>
      <w:tr w:rsidR="00C507DF" w:rsidRPr="003247F2" w:rsidTr="00B251B7">
        <w:tc>
          <w:tcPr>
            <w:tcW w:w="1555" w:type="dxa"/>
            <w:vMerge/>
          </w:tcPr>
          <w:p w:rsidR="00C507DF" w:rsidRPr="00C45B14" w:rsidRDefault="00C507DF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984" w:type="dxa"/>
          </w:tcPr>
          <w:p w:rsidR="00C507DF" w:rsidRDefault="00C507DF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新订单消息</w:t>
            </w:r>
          </w:p>
        </w:tc>
        <w:tc>
          <w:tcPr>
            <w:tcW w:w="5812" w:type="dxa"/>
          </w:tcPr>
          <w:p w:rsidR="00B251B7" w:rsidRDefault="00B251B7" w:rsidP="00B251B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无消息时，显示无新消息</w:t>
            </w:r>
          </w:p>
          <w:p w:rsidR="00B251B7" w:rsidRDefault="00B251B7" w:rsidP="00B251B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有推送消息时，显示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该条消息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内容，内容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展示</w:t>
            </w:r>
          </w:p>
          <w:p w:rsidR="00C507DF" w:rsidRPr="00C45B14" w:rsidRDefault="00B251B7" w:rsidP="00B251B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3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当用户点击一条消息中的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“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查看详情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则该条消息不会再在快捷窗口显示</w:t>
            </w:r>
          </w:p>
        </w:tc>
      </w:tr>
      <w:tr w:rsidR="00C507DF" w:rsidRPr="003247F2" w:rsidTr="00B251B7">
        <w:tc>
          <w:tcPr>
            <w:tcW w:w="1555" w:type="dxa"/>
            <w:vMerge w:val="restart"/>
            <w:vAlign w:val="center"/>
          </w:tcPr>
          <w:p w:rsidR="00C507DF" w:rsidRPr="00C45B14" w:rsidRDefault="00C507DF" w:rsidP="00C507DF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消息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详细列表</w:t>
            </w:r>
          </w:p>
        </w:tc>
        <w:tc>
          <w:tcPr>
            <w:tcW w:w="1984" w:type="dxa"/>
          </w:tcPr>
          <w:p w:rsidR="00C507DF" w:rsidRDefault="00C507DF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消息</w:t>
            </w:r>
          </w:p>
        </w:tc>
        <w:tc>
          <w:tcPr>
            <w:tcW w:w="5812" w:type="dxa"/>
          </w:tcPr>
          <w:p w:rsidR="00C507DF" w:rsidRDefault="001452A2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、分页展示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消息，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每页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20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条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数据</w:t>
            </w:r>
          </w:p>
          <w:p w:rsidR="001452A2" w:rsidRPr="001452A2" w:rsidRDefault="001452A2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点击查看详情进入对应的详情页</w:t>
            </w:r>
          </w:p>
        </w:tc>
      </w:tr>
      <w:tr w:rsidR="00C507DF" w:rsidRPr="003247F2" w:rsidTr="00B251B7">
        <w:tc>
          <w:tcPr>
            <w:tcW w:w="1555" w:type="dxa"/>
            <w:vMerge/>
          </w:tcPr>
          <w:p w:rsidR="00C507DF" w:rsidRPr="00C45B14" w:rsidRDefault="00C507DF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984" w:type="dxa"/>
          </w:tcPr>
          <w:p w:rsidR="00C507DF" w:rsidRDefault="00C507DF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消息</w:t>
            </w:r>
          </w:p>
        </w:tc>
        <w:tc>
          <w:tcPr>
            <w:tcW w:w="5812" w:type="dxa"/>
          </w:tcPr>
          <w:p w:rsidR="001452A2" w:rsidRDefault="001452A2" w:rsidP="001452A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、分页展示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消息，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每页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20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条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数据</w:t>
            </w:r>
          </w:p>
          <w:p w:rsidR="00C507DF" w:rsidRDefault="001452A2" w:rsidP="001452A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点击查看详情进入对应的详情页</w:t>
            </w:r>
          </w:p>
        </w:tc>
      </w:tr>
      <w:tr w:rsidR="00C507DF" w:rsidRPr="003247F2" w:rsidTr="00B251B7">
        <w:tc>
          <w:tcPr>
            <w:tcW w:w="1555" w:type="dxa"/>
            <w:vMerge/>
          </w:tcPr>
          <w:p w:rsidR="00C507DF" w:rsidRPr="00C45B14" w:rsidRDefault="00C507DF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984" w:type="dxa"/>
          </w:tcPr>
          <w:p w:rsidR="00C507DF" w:rsidRDefault="00C507DF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消息</w:t>
            </w:r>
          </w:p>
        </w:tc>
        <w:tc>
          <w:tcPr>
            <w:tcW w:w="5812" w:type="dxa"/>
          </w:tcPr>
          <w:p w:rsidR="001452A2" w:rsidRDefault="001452A2" w:rsidP="001452A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、分页展示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所有消息，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每页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20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条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数据</w:t>
            </w:r>
          </w:p>
          <w:p w:rsidR="00C507DF" w:rsidRDefault="001452A2" w:rsidP="001452A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点击查看详情进入对应的详情页</w:t>
            </w:r>
          </w:p>
        </w:tc>
      </w:tr>
    </w:tbl>
    <w:p w:rsidR="00C507DF" w:rsidRDefault="00E22D06" w:rsidP="00C507DF">
      <w:r>
        <w:rPr>
          <w:noProof/>
        </w:rPr>
        <w:drawing>
          <wp:inline distT="0" distB="0" distL="0" distR="0" wp14:anchorId="4BFF1798" wp14:editId="1438F83D">
            <wp:extent cx="5943600" cy="4163060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D06" w:rsidRPr="00B031C5" w:rsidRDefault="00E22D06" w:rsidP="00C507DF">
      <w:r>
        <w:rPr>
          <w:noProof/>
        </w:rPr>
        <w:drawing>
          <wp:inline distT="0" distB="0" distL="0" distR="0" wp14:anchorId="689803B7" wp14:editId="2AD36F3B">
            <wp:extent cx="5943600" cy="554736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DB" w:rsidRPr="00150077" w:rsidRDefault="00FA181F" w:rsidP="00150077">
      <w:pPr>
        <w:pStyle w:val="1"/>
        <w:rPr>
          <w:rFonts w:ascii="Arial" w:hAnsi="Arial" w:cs="Arial"/>
        </w:rPr>
      </w:pPr>
      <w:bookmarkStart w:id="349" w:name="_Toc442442428"/>
      <w:r w:rsidRPr="003247F2">
        <w:rPr>
          <w:rFonts w:ascii="Arial" w:hAnsi="Arial" w:cs="Arial"/>
        </w:rPr>
        <w:t>其它产品</w:t>
      </w:r>
      <w:r w:rsidR="003B54DB" w:rsidRPr="003247F2">
        <w:rPr>
          <w:rFonts w:ascii="Arial" w:hAnsi="Arial" w:cs="Arial"/>
        </w:rPr>
        <w:t>需求</w:t>
      </w:r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349"/>
    </w:p>
    <w:p w:rsidR="003B54DB" w:rsidRPr="003247F2" w:rsidRDefault="003B54DB" w:rsidP="00781C52">
      <w:pPr>
        <w:pStyle w:val="2"/>
        <w:tabs>
          <w:tab w:val="clear" w:pos="0"/>
          <w:tab w:val="left" w:pos="540"/>
        </w:tabs>
        <w:rPr>
          <w:rFonts w:cs="Arial"/>
        </w:rPr>
      </w:pPr>
      <w:bookmarkStart w:id="350" w:name="_Toc249267349"/>
      <w:bookmarkStart w:id="351" w:name="_Toc249414528"/>
      <w:bookmarkStart w:id="352" w:name="_Toc249414640"/>
      <w:bookmarkStart w:id="353" w:name="_Toc249501942"/>
      <w:bookmarkStart w:id="354" w:name="_Toc249502106"/>
      <w:bookmarkStart w:id="355" w:name="_Toc250472029"/>
      <w:bookmarkStart w:id="356" w:name="_Toc250472158"/>
      <w:bookmarkStart w:id="357" w:name="_Toc253863815"/>
      <w:bookmarkStart w:id="358" w:name="_Toc442442429"/>
      <w:r w:rsidRPr="003247F2">
        <w:rPr>
          <w:rFonts w:cs="Arial"/>
        </w:rPr>
        <w:t>性能需求</w:t>
      </w:r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</w:p>
    <w:p w:rsidR="003B54DB" w:rsidRPr="00025BF5" w:rsidRDefault="00150077" w:rsidP="00CD186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</w:rPr>
      </w:pPr>
      <w:bookmarkStart w:id="359" w:name="_Toc249501946"/>
      <w:bookmarkStart w:id="360" w:name="_Toc249502110"/>
      <w:r w:rsidRPr="00150077">
        <w:rPr>
          <w:rFonts w:ascii="Arial" w:hAnsi="Arial" w:cs="Arial" w:hint="eastAsia"/>
          <w:i w:val="0"/>
          <w:color w:val="auto"/>
        </w:rPr>
        <w:t>与大平台一致</w:t>
      </w:r>
    </w:p>
    <w:p w:rsidR="003B54DB" w:rsidRPr="003247F2" w:rsidRDefault="003B54DB" w:rsidP="00781C52">
      <w:pPr>
        <w:pStyle w:val="2"/>
        <w:tabs>
          <w:tab w:val="clear" w:pos="0"/>
          <w:tab w:val="left" w:pos="540"/>
        </w:tabs>
        <w:rPr>
          <w:rFonts w:cs="Arial"/>
        </w:rPr>
      </w:pPr>
      <w:bookmarkStart w:id="361" w:name="_Toc250472030"/>
      <w:bookmarkStart w:id="362" w:name="_Toc250472159"/>
      <w:bookmarkStart w:id="363" w:name="_Toc253863816"/>
      <w:bookmarkStart w:id="364" w:name="_Toc442442430"/>
      <w:r w:rsidRPr="003247F2">
        <w:rPr>
          <w:rFonts w:cs="Arial"/>
        </w:rPr>
        <w:t>监控需求</w:t>
      </w:r>
      <w:bookmarkEnd w:id="359"/>
      <w:bookmarkEnd w:id="360"/>
      <w:bookmarkEnd w:id="361"/>
      <w:bookmarkEnd w:id="362"/>
      <w:bookmarkEnd w:id="363"/>
      <w:bookmarkEnd w:id="364"/>
    </w:p>
    <w:p w:rsidR="003B54DB" w:rsidRPr="00025BF5" w:rsidRDefault="00150077" w:rsidP="00CD186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</w:rPr>
      </w:pPr>
      <w:r w:rsidRPr="00150077">
        <w:rPr>
          <w:rFonts w:ascii="Arial" w:hAnsi="Arial" w:cs="Arial" w:hint="eastAsia"/>
          <w:i w:val="0"/>
          <w:color w:val="auto"/>
        </w:rPr>
        <w:t>与大平台一致</w:t>
      </w:r>
    </w:p>
    <w:p w:rsidR="003B54DB" w:rsidRPr="003247F2" w:rsidRDefault="003B54DB" w:rsidP="00781C52">
      <w:pPr>
        <w:pStyle w:val="2"/>
        <w:tabs>
          <w:tab w:val="clear" w:pos="0"/>
          <w:tab w:val="left" w:pos="540"/>
        </w:tabs>
        <w:rPr>
          <w:rFonts w:cs="Arial"/>
        </w:rPr>
      </w:pPr>
      <w:bookmarkStart w:id="365" w:name="_Toc442442431"/>
      <w:r w:rsidRPr="003247F2">
        <w:rPr>
          <w:rFonts w:cs="Arial"/>
        </w:rPr>
        <w:t>兼容性需求</w:t>
      </w:r>
      <w:bookmarkEnd w:id="365"/>
    </w:p>
    <w:p w:rsidR="00BF20BC" w:rsidRPr="00BC545E" w:rsidRDefault="00150077" w:rsidP="00BC545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 w:rsidRPr="00150077">
        <w:rPr>
          <w:rFonts w:ascii="Arial" w:hAnsi="Arial" w:cs="Arial" w:hint="eastAsia"/>
          <w:i w:val="0"/>
          <w:color w:val="auto"/>
        </w:rPr>
        <w:t>与大平台一致</w:t>
      </w:r>
    </w:p>
    <w:p w:rsidR="003B54DB" w:rsidRPr="003247F2" w:rsidRDefault="0097719E" w:rsidP="003B54DB">
      <w:pPr>
        <w:pStyle w:val="1"/>
        <w:jc w:val="both"/>
        <w:rPr>
          <w:rFonts w:ascii="Arial" w:hAnsi="Arial" w:cs="Arial"/>
        </w:rPr>
      </w:pPr>
      <w:bookmarkStart w:id="366" w:name="_Toc442442432"/>
      <w:r>
        <w:rPr>
          <w:rFonts w:ascii="Arial" w:hAnsi="Arial" w:cs="Arial" w:hint="eastAsia"/>
        </w:rPr>
        <w:t>相关文档</w:t>
      </w:r>
      <w:bookmarkEnd w:id="366"/>
    </w:p>
    <w:p w:rsidR="008757A0" w:rsidRPr="008757A0" w:rsidRDefault="00EA10D7" w:rsidP="00F37F4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rPrChange w:id="367" w:author="Zhao Kai" w:date="2016-03-14T12:47:00Z">
            <w:rPr>
              <w:i w:val="0"/>
              <w:iCs w:val="0"/>
              <w:color w:val="auto"/>
              <w:sz w:val="20"/>
            </w:rPr>
          </w:rPrChange>
        </w:rPr>
      </w:pPr>
      <w:r w:rsidRPr="00F37F41">
        <w:rPr>
          <w:rFonts w:ascii="Arial" w:hAnsi="Arial" w:cs="Arial"/>
          <w:i w:val="0"/>
          <w:color w:val="000000" w:themeColor="text1"/>
        </w:rPr>
        <w:t>E</w:t>
      </w:r>
      <w:r w:rsidRPr="00F37F41">
        <w:rPr>
          <w:rFonts w:ascii="Arial" w:hAnsi="Arial" w:cs="Arial" w:hint="eastAsia"/>
          <w:i w:val="0"/>
          <w:color w:val="000000" w:themeColor="text1"/>
        </w:rPr>
        <w:t>xcel</w:t>
      </w:r>
      <w:r w:rsidRPr="00F37F41">
        <w:rPr>
          <w:rFonts w:ascii="Arial" w:hAnsi="Arial" w:cs="Arial"/>
          <w:i w:val="0"/>
          <w:color w:val="000000" w:themeColor="text1"/>
        </w:rPr>
        <w:t>表模版</w:t>
      </w:r>
      <w:r w:rsidRPr="00F37F41">
        <w:rPr>
          <w:rFonts w:ascii="Arial" w:hAnsi="Arial" w:cs="Arial" w:hint="eastAsia"/>
          <w:i w:val="0"/>
          <w:color w:val="000000" w:themeColor="text1"/>
        </w:rPr>
        <w:t>：</w:t>
      </w:r>
      <w:r>
        <w:rPr>
          <w:i w:val="0"/>
        </w:rPr>
        <w:fldChar w:fldCharType="begin"/>
      </w:r>
      <w:r>
        <w:rPr>
          <w:i w:val="0"/>
        </w:rPr>
        <w:instrText xml:space="preserve"> </w:instrText>
      </w:r>
      <w:r>
        <w:rPr>
          <w:rFonts w:hint="eastAsia"/>
          <w:i w:val="0"/>
        </w:rPr>
        <w:instrText xml:space="preserve">LINK </w:instrText>
      </w:r>
      <w:r w:rsidR="008757A0">
        <w:rPr>
          <w:i w:val="0"/>
        </w:rPr>
        <w:instrText>Excel.Sheet.12</w:instrText>
      </w:r>
      <w:r w:rsidR="008757A0">
        <w:rPr>
          <w:rFonts w:hint="eastAsia"/>
          <w:i w:val="0"/>
        </w:rPr>
        <w:instrText xml:space="preserve"> E:\\</w:instrText>
      </w:r>
      <w:r w:rsidR="008757A0">
        <w:rPr>
          <w:rFonts w:hint="eastAsia"/>
          <w:i w:val="0"/>
        </w:rPr>
        <w:instrText>工作</w:instrText>
      </w:r>
      <w:r w:rsidR="008757A0">
        <w:rPr>
          <w:rFonts w:hint="eastAsia"/>
          <w:i w:val="0"/>
        </w:rPr>
        <w:instrText>\\2015</w:instrText>
      </w:r>
      <w:r w:rsidR="008757A0">
        <w:rPr>
          <w:rFonts w:hint="eastAsia"/>
          <w:i w:val="0"/>
        </w:rPr>
        <w:instrText>年</w:instrText>
      </w:r>
      <w:r w:rsidR="008757A0">
        <w:rPr>
          <w:rFonts w:hint="eastAsia"/>
          <w:i w:val="0"/>
        </w:rPr>
        <w:instrText>\\</w:instrText>
      </w:r>
      <w:r w:rsidR="008757A0">
        <w:rPr>
          <w:rFonts w:hint="eastAsia"/>
          <w:i w:val="0"/>
        </w:rPr>
        <w:instrText>魔方旅游</w:instrText>
      </w:r>
      <w:r w:rsidR="008757A0">
        <w:rPr>
          <w:rFonts w:hint="eastAsia"/>
          <w:i w:val="0"/>
        </w:rPr>
        <w:instrText>\\</w:instrText>
      </w:r>
      <w:r w:rsidR="008757A0">
        <w:rPr>
          <w:rFonts w:hint="eastAsia"/>
          <w:i w:val="0"/>
        </w:rPr>
        <w:instrText>旅行社</w:instrText>
      </w:r>
      <w:r w:rsidR="008757A0">
        <w:rPr>
          <w:rFonts w:hint="eastAsia"/>
          <w:i w:val="0"/>
        </w:rPr>
        <w:instrText>\\prd\\</w:instrText>
      </w:r>
      <w:r w:rsidR="008757A0">
        <w:rPr>
          <w:rFonts w:hint="eastAsia"/>
          <w:i w:val="0"/>
        </w:rPr>
        <w:instrText>旅行团团员管理模版（初版）</w:instrText>
      </w:r>
      <w:r w:rsidR="008757A0">
        <w:rPr>
          <w:rFonts w:hint="eastAsia"/>
          <w:i w:val="0"/>
        </w:rPr>
        <w:instrText>.xlsx</w:instrText>
      </w:r>
      <w:r w:rsidR="008757A0">
        <w:rPr>
          <w:i w:val="0"/>
        </w:rPr>
        <w:instrText xml:space="preserve"> Sheet1!R1C1:R17C4 </w:instrText>
      </w:r>
      <w:r>
        <w:rPr>
          <w:rFonts w:hint="eastAsia"/>
          <w:i w:val="0"/>
        </w:rPr>
        <w:instrText>\a \f 4 \h</w:instrText>
      </w:r>
      <w:r>
        <w:rPr>
          <w:i w:val="0"/>
        </w:rPr>
        <w:instrText xml:space="preserve">  \* MERGEFORMAT </w:instrText>
      </w:r>
      <w:r w:rsidR="008757A0">
        <w:rPr>
          <w:i w:val="0"/>
        </w:rPr>
        <w:fldChar w:fldCharType="separate"/>
      </w:r>
    </w:p>
    <w:tbl>
      <w:tblPr>
        <w:tblW w:w="9350" w:type="dxa"/>
        <w:tblLook w:val="04A0" w:firstRow="1" w:lastRow="0" w:firstColumn="1" w:lastColumn="0" w:noHBand="0" w:noVBand="1"/>
        <w:tblPrChange w:id="368" w:author="Zhao Kai" w:date="2016-03-14T12:47:00Z">
          <w:tblPr>
            <w:tblW w:w="9320" w:type="dxa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1702"/>
        <w:gridCol w:w="2241"/>
        <w:gridCol w:w="2856"/>
        <w:gridCol w:w="2551"/>
        <w:tblGridChange w:id="369">
          <w:tblGrid>
            <w:gridCol w:w="1702"/>
            <w:gridCol w:w="2241"/>
            <w:gridCol w:w="2856"/>
            <w:gridCol w:w="2551"/>
          </w:tblGrid>
        </w:tblGridChange>
      </w:tblGrid>
      <w:tr w:rsidR="008757A0" w:rsidRPr="008757A0" w:rsidTr="008757A0">
        <w:trPr>
          <w:divId w:val="523329157"/>
          <w:trHeight w:val="825"/>
          <w:ins w:id="370" w:author="Zhao Kai" w:date="2016-03-14T12:47:00Z"/>
          <w:trPrChange w:id="371" w:author="Zhao Kai" w:date="2016-03-14T12:47:00Z">
            <w:trPr>
              <w:divId w:val="523329157"/>
              <w:trHeight w:val="825"/>
            </w:trPr>
          </w:trPrChange>
        </w:trPr>
        <w:tc>
          <w:tcPr>
            <w:tcW w:w="93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  <w:tcPrChange w:id="372" w:author="Zhao Kai" w:date="2016-03-14T12:47:00Z">
              <w:tcPr>
                <w:tcW w:w="9320" w:type="dxa"/>
                <w:gridSpan w:val="4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D9D9D9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center"/>
                <w:hideMark/>
              </w:tcPr>
            </w:tcPrChange>
          </w:tcPr>
          <w:p w:rsidR="008757A0" w:rsidRPr="008757A0" w:rsidRDefault="008757A0" w:rsidP="008757A0">
            <w:pPr>
              <w:widowControl/>
              <w:jc w:val="center"/>
              <w:rPr>
                <w:ins w:id="373" w:author="Zhao Kai" w:date="2016-03-14T12:47:00Z"/>
                <w:rFonts w:ascii="等线" w:eastAsia="等线" w:hAnsi="等线" w:cs="宋体"/>
                <w:b/>
                <w:bCs/>
                <w:color w:val="000000"/>
                <w:kern w:val="0"/>
                <w:sz w:val="36"/>
                <w:szCs w:val="36"/>
                <w:rPrChange w:id="374" w:author="Zhao Kai" w:date="2016-03-14T12:47:00Z">
                  <w:rPr>
                    <w:ins w:id="375" w:author="Zhao Kai" w:date="2016-03-14T12:47:00Z"/>
                    <w:rFonts w:ascii="等线" w:eastAsia="等线" w:hAnsi="等线"/>
                    <w:b/>
                    <w:bCs/>
                    <w:color w:val="000000"/>
                    <w:sz w:val="36"/>
                    <w:szCs w:val="36"/>
                  </w:rPr>
                </w:rPrChange>
              </w:rPr>
              <w:pPrChange w:id="376" w:author="Zhao Kai" w:date="2016-03-14T12:47:00Z">
                <w:pPr>
                  <w:widowControl/>
                  <w:jc w:val="center"/>
                </w:pPr>
              </w:pPrChange>
            </w:pPr>
            <w:ins w:id="377" w:author="Zhao Kai" w:date="2016-03-14T12:47:00Z">
              <w:r w:rsidRPr="008757A0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36"/>
                  <w:szCs w:val="36"/>
                  <w:rPrChange w:id="378" w:author="Zhao Kai" w:date="2016-03-14T12:47:00Z">
                    <w:rPr>
                      <w:rFonts w:ascii="等线" w:eastAsia="等线" w:hAnsi="等线" w:hint="eastAsia"/>
                      <w:b/>
                      <w:bCs/>
                      <w:color w:val="000000"/>
                      <w:sz w:val="36"/>
                      <w:szCs w:val="36"/>
                    </w:rPr>
                  </w:rPrChange>
                </w:rPr>
                <w:t>旅行团员名单</w:t>
              </w:r>
            </w:ins>
          </w:p>
        </w:tc>
      </w:tr>
      <w:tr w:rsidR="008757A0" w:rsidRPr="008757A0" w:rsidTr="008757A0">
        <w:trPr>
          <w:divId w:val="523329157"/>
          <w:trHeight w:val="480"/>
          <w:ins w:id="379" w:author="Zhao Kai" w:date="2016-03-14T12:47:00Z"/>
        </w:trPr>
        <w:tc>
          <w:tcPr>
            <w:tcW w:w="679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380" w:author="Zhao Kai" w:date="2016-03-14T12:47:00Z"/>
                <w:rFonts w:ascii="等线" w:eastAsia="等线" w:hAnsi="等线" w:cs="宋体" w:hint="eastAsia"/>
                <w:b/>
                <w:bCs/>
                <w:color w:val="000000"/>
                <w:kern w:val="0"/>
                <w:sz w:val="24"/>
                <w:rPrChange w:id="381" w:author="Zhao Kai" w:date="2016-03-14T12:47:00Z">
                  <w:rPr>
                    <w:ins w:id="382" w:author="Zhao Kai" w:date="2016-03-14T12:47:00Z"/>
                    <w:rFonts w:hint="eastAsia"/>
                    <w:sz w:val="24"/>
                  </w:rPr>
                </w:rPrChange>
              </w:rPr>
              <w:pPrChange w:id="383" w:author="Zhao Kai" w:date="2016-03-14T12:47:00Z">
                <w:pPr>
                  <w:jc w:val="left"/>
                </w:pPr>
              </w:pPrChange>
            </w:pPr>
            <w:ins w:id="384" w:author="Zhao Kai" w:date="2016-03-14T12:47:00Z">
              <w:r w:rsidRPr="008757A0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  <w:rPrChange w:id="385" w:author="Zhao Kai" w:date="2016-03-14T12:47:00Z">
                    <w:rPr>
                      <w:rFonts w:hint="eastAsia"/>
                    </w:rPr>
                  </w:rPrChange>
                </w:rPr>
                <w:t>团号：</w:t>
              </w:r>
              <w:r w:rsidRPr="008757A0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  <w:rPrChange w:id="386" w:author="Zhao Kai" w:date="2016-03-14T12:47:00Z">
                    <w:rPr>
                      <w:rFonts w:hint="eastAsia"/>
                    </w:rPr>
                  </w:rPrChange>
                </w:rPr>
                <w:t xml:space="preserve">XXXXX                                                                     </w:t>
              </w:r>
              <w:r w:rsidRPr="008757A0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  <w:rPrChange w:id="387" w:author="Zhao Kai" w:date="2016-03-14T12:47:00Z">
                    <w:rPr>
                      <w:rFonts w:hint="eastAsia"/>
                    </w:rPr>
                  </w:rPrChange>
                </w:rPr>
                <w:t>团期：</w:t>
              </w:r>
              <w:r w:rsidRPr="008757A0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  <w:rPrChange w:id="388" w:author="Zhao Kai" w:date="2016-03-14T12:47:00Z">
                    <w:rPr>
                      <w:rFonts w:hint="eastAsia"/>
                    </w:rPr>
                  </w:rPrChange>
                </w:rPr>
                <w:t>XX</w:t>
              </w:r>
              <w:r w:rsidRPr="008757A0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  <w:rPrChange w:id="389" w:author="Zhao Kai" w:date="2016-03-14T12:47:00Z">
                    <w:rPr>
                      <w:rFonts w:hint="eastAsia"/>
                    </w:rPr>
                  </w:rPrChange>
                </w:rPr>
                <w:t>年</w:t>
              </w:r>
              <w:r w:rsidRPr="008757A0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  <w:rPrChange w:id="390" w:author="Zhao Kai" w:date="2016-03-14T12:47:00Z">
                    <w:rPr>
                      <w:rFonts w:hint="eastAsia"/>
                    </w:rPr>
                  </w:rPrChange>
                </w:rPr>
                <w:t>XX</w:t>
              </w:r>
              <w:r w:rsidRPr="008757A0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  <w:rPrChange w:id="391" w:author="Zhao Kai" w:date="2016-03-14T12:47:00Z">
                    <w:rPr>
                      <w:rFonts w:hint="eastAsia"/>
                    </w:rPr>
                  </w:rPrChange>
                </w:rPr>
                <w:t>月</w:t>
              </w:r>
              <w:r w:rsidRPr="008757A0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  <w:rPrChange w:id="392" w:author="Zhao Kai" w:date="2016-03-14T12:47:00Z">
                    <w:rPr>
                      <w:rFonts w:hint="eastAsia"/>
                    </w:rPr>
                  </w:rPrChange>
                </w:rPr>
                <w:t>XX</w:t>
              </w:r>
              <w:r w:rsidRPr="008757A0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  <w:rPrChange w:id="393" w:author="Zhao Kai" w:date="2016-03-14T12:47:00Z">
                    <w:rPr>
                      <w:rFonts w:hint="eastAsia"/>
                    </w:rPr>
                  </w:rPrChange>
                </w:rPr>
                <w:t>号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394" w:author="Zhao Kai" w:date="2016-03-14T12:47:00Z"/>
                <w:rFonts w:ascii="等线" w:eastAsia="等线" w:hAnsi="等线" w:cs="宋体" w:hint="eastAsia"/>
                <w:b/>
                <w:bCs/>
                <w:color w:val="000000"/>
                <w:kern w:val="0"/>
                <w:sz w:val="24"/>
                <w:rPrChange w:id="395" w:author="Zhao Kai" w:date="2016-03-14T12:47:00Z">
                  <w:rPr>
                    <w:ins w:id="396" w:author="Zhao Kai" w:date="2016-03-14T12:47:00Z"/>
                    <w:rFonts w:hint="eastAsia"/>
                  </w:rPr>
                </w:rPrChange>
              </w:rPr>
              <w:pPrChange w:id="397" w:author="Zhao Kai" w:date="2016-03-14T12:47:00Z">
                <w:pPr/>
              </w:pPrChange>
            </w:pPr>
            <w:ins w:id="398" w:author="Zhao Kai" w:date="2016-03-14T12:47:00Z">
              <w:r w:rsidRPr="008757A0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  <w:rPrChange w:id="399" w:author="Zhao Kai" w:date="2016-03-14T12:47:00Z">
                    <w:rPr>
                      <w:rFonts w:hint="eastAsia"/>
                    </w:rPr>
                  </w:rPrChange>
                </w:rPr>
                <w:t>合计团员：</w:t>
              </w:r>
              <w:r w:rsidRPr="008757A0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  <w:rPrChange w:id="400" w:author="Zhao Kai" w:date="2016-03-14T12:47:00Z">
                    <w:rPr>
                      <w:rFonts w:hint="eastAsia"/>
                    </w:rPr>
                  </w:rPrChange>
                </w:rPr>
                <w:t>XX</w:t>
              </w:r>
              <w:r w:rsidRPr="008757A0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  <w:rPrChange w:id="401" w:author="Zhao Kai" w:date="2016-03-14T12:47:00Z">
                    <w:rPr>
                      <w:rFonts w:hint="eastAsia"/>
                    </w:rPr>
                  </w:rPrChange>
                </w:rPr>
                <w:t>人</w:t>
              </w:r>
            </w:ins>
          </w:p>
        </w:tc>
      </w:tr>
      <w:tr w:rsidR="008757A0" w:rsidRPr="008757A0" w:rsidTr="008757A0">
        <w:trPr>
          <w:divId w:val="523329157"/>
          <w:trHeight w:val="420"/>
          <w:ins w:id="402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center"/>
              <w:rPr>
                <w:ins w:id="403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404" w:author="Zhao Kai" w:date="2016-03-14T12:47:00Z">
                  <w:rPr>
                    <w:ins w:id="405" w:author="Zhao Kai" w:date="2016-03-14T12:47:00Z"/>
                    <w:rFonts w:hint="eastAsia"/>
                  </w:rPr>
                </w:rPrChange>
              </w:rPr>
              <w:pPrChange w:id="406" w:author="Zhao Kai" w:date="2016-03-14T12:47:00Z">
                <w:pPr>
                  <w:jc w:val="center"/>
                </w:pPr>
              </w:pPrChange>
            </w:pPr>
            <w:ins w:id="407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08" w:author="Zhao Kai" w:date="2016-03-14T12:47:00Z">
                    <w:rPr>
                      <w:rFonts w:hint="eastAsia"/>
                    </w:rPr>
                  </w:rPrChange>
                </w:rPr>
                <w:t>序列号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center"/>
              <w:rPr>
                <w:ins w:id="409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410" w:author="Zhao Kai" w:date="2016-03-14T12:47:00Z">
                  <w:rPr>
                    <w:ins w:id="411" w:author="Zhao Kai" w:date="2016-03-14T12:47:00Z"/>
                    <w:rFonts w:hint="eastAsia"/>
                  </w:rPr>
                </w:rPrChange>
              </w:rPr>
              <w:pPrChange w:id="412" w:author="Zhao Kai" w:date="2016-03-14T12:47:00Z">
                <w:pPr>
                  <w:jc w:val="center"/>
                </w:pPr>
              </w:pPrChange>
            </w:pPr>
            <w:ins w:id="413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14" w:author="Zhao Kai" w:date="2016-03-14T12:47:00Z">
                    <w:rPr>
                      <w:rFonts w:hint="eastAsia"/>
                    </w:rPr>
                  </w:rPrChange>
                </w:rPr>
                <w:t>游客姓名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center"/>
              <w:rPr>
                <w:ins w:id="415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416" w:author="Zhao Kai" w:date="2016-03-14T12:47:00Z">
                  <w:rPr>
                    <w:ins w:id="417" w:author="Zhao Kai" w:date="2016-03-14T12:47:00Z"/>
                    <w:rFonts w:hint="eastAsia"/>
                  </w:rPr>
                </w:rPrChange>
              </w:rPr>
              <w:pPrChange w:id="418" w:author="Zhao Kai" w:date="2016-03-14T12:47:00Z">
                <w:pPr>
                  <w:jc w:val="center"/>
                </w:pPr>
              </w:pPrChange>
            </w:pPr>
            <w:ins w:id="419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20" w:author="Zhao Kai" w:date="2016-03-14T12:47:00Z">
                    <w:rPr>
                      <w:rFonts w:hint="eastAsia"/>
                    </w:rPr>
                  </w:rPrChange>
                </w:rPr>
                <w:t>游客电话号码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center"/>
              <w:rPr>
                <w:ins w:id="421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422" w:author="Zhao Kai" w:date="2016-03-14T12:47:00Z">
                  <w:rPr>
                    <w:ins w:id="423" w:author="Zhao Kai" w:date="2016-03-14T12:47:00Z"/>
                    <w:rFonts w:hint="eastAsia"/>
                  </w:rPr>
                </w:rPrChange>
              </w:rPr>
              <w:pPrChange w:id="424" w:author="Zhao Kai" w:date="2016-03-14T12:47:00Z">
                <w:pPr>
                  <w:jc w:val="center"/>
                </w:pPr>
              </w:pPrChange>
            </w:pPr>
            <w:ins w:id="425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26" w:author="Zhao Kai" w:date="2016-03-14T12:47:00Z">
                    <w:rPr>
                      <w:rFonts w:hint="eastAsia"/>
                    </w:rPr>
                  </w:rPrChange>
                </w:rPr>
                <w:t>游客身份证号码</w:t>
              </w:r>
            </w:ins>
          </w:p>
        </w:tc>
      </w:tr>
      <w:tr w:rsidR="008757A0" w:rsidRPr="008757A0" w:rsidTr="008757A0">
        <w:trPr>
          <w:divId w:val="523329157"/>
          <w:trHeight w:val="285"/>
          <w:ins w:id="427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center"/>
              <w:rPr>
                <w:ins w:id="428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429" w:author="Zhao Kai" w:date="2016-03-14T12:47:00Z">
                  <w:rPr>
                    <w:ins w:id="430" w:author="Zhao Kai" w:date="2016-03-14T12:47:00Z"/>
                    <w:rFonts w:hint="eastAsia"/>
                  </w:rPr>
                </w:rPrChange>
              </w:rPr>
              <w:pPrChange w:id="431" w:author="Zhao Kai" w:date="2016-03-14T12:47:00Z">
                <w:pPr>
                  <w:jc w:val="center"/>
                </w:pPr>
              </w:pPrChange>
            </w:pPr>
            <w:ins w:id="432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33" w:author="Zhao Kai" w:date="2016-03-14T12:47:00Z">
                    <w:rPr>
                      <w:rFonts w:hint="eastAsia"/>
                    </w:rPr>
                  </w:rPrChange>
                </w:rPr>
                <w:t>1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434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435" w:author="Zhao Kai" w:date="2016-03-14T12:47:00Z">
                  <w:rPr>
                    <w:ins w:id="436" w:author="Zhao Kai" w:date="2016-03-14T12:47:00Z"/>
                    <w:rFonts w:hint="eastAsia"/>
                  </w:rPr>
                </w:rPrChange>
              </w:rPr>
              <w:pPrChange w:id="437" w:author="Zhao Kai" w:date="2016-03-14T12:47:00Z">
                <w:pPr>
                  <w:jc w:val="left"/>
                </w:pPr>
              </w:pPrChange>
            </w:pPr>
            <w:ins w:id="438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39" w:author="Zhao Kai" w:date="2016-03-14T12:47:00Z">
                    <w:rPr>
                      <w:rFonts w:hint="eastAsia"/>
                    </w:rPr>
                  </w:rPrChange>
                </w:rPr>
                <w:t>张三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440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441" w:author="Zhao Kai" w:date="2016-03-14T12:47:00Z">
                  <w:rPr>
                    <w:ins w:id="442" w:author="Zhao Kai" w:date="2016-03-14T12:47:00Z"/>
                    <w:rFonts w:hint="eastAsia"/>
                  </w:rPr>
                </w:rPrChange>
              </w:rPr>
              <w:pPrChange w:id="443" w:author="Zhao Kai" w:date="2016-03-14T12:47:00Z">
                <w:pPr/>
              </w:pPrChange>
            </w:pPr>
            <w:ins w:id="444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45" w:author="Zhao Kai" w:date="2016-03-14T12:47:00Z">
                    <w:rPr>
                      <w:rFonts w:hint="eastAsia"/>
                    </w:rPr>
                  </w:rPrChange>
                </w:rPr>
                <w:t>12345678901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446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447" w:author="Zhao Kai" w:date="2016-03-14T12:47:00Z">
                  <w:rPr>
                    <w:ins w:id="448" w:author="Zhao Kai" w:date="2016-03-14T12:47:00Z"/>
                    <w:rFonts w:hint="eastAsia"/>
                  </w:rPr>
                </w:rPrChange>
              </w:rPr>
              <w:pPrChange w:id="449" w:author="Zhao Kai" w:date="2016-03-14T12:47:00Z">
                <w:pPr/>
              </w:pPrChange>
            </w:pPr>
            <w:ins w:id="450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51" w:author="Zhao Kai" w:date="2016-03-14T12:47:00Z">
                    <w:rPr>
                      <w:rFonts w:hint="eastAsia"/>
                    </w:rPr>
                  </w:rPrChange>
                </w:rPr>
                <w:t>123456789123456</w:t>
              </w:r>
            </w:ins>
          </w:p>
        </w:tc>
      </w:tr>
      <w:tr w:rsidR="008757A0" w:rsidRPr="008757A0" w:rsidTr="008757A0">
        <w:trPr>
          <w:divId w:val="523329157"/>
          <w:trHeight w:val="285"/>
          <w:ins w:id="452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453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454" w:author="Zhao Kai" w:date="2016-03-14T12:47:00Z">
                  <w:rPr>
                    <w:ins w:id="455" w:author="Zhao Kai" w:date="2016-03-14T12:47:00Z"/>
                    <w:rFonts w:hint="eastAsia"/>
                  </w:rPr>
                </w:rPrChange>
              </w:rPr>
              <w:pPrChange w:id="456" w:author="Zhao Kai" w:date="2016-03-14T12:47:00Z">
                <w:pPr/>
              </w:pPrChange>
            </w:pPr>
            <w:ins w:id="457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58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459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460" w:author="Zhao Kai" w:date="2016-03-14T12:47:00Z">
                  <w:rPr>
                    <w:ins w:id="461" w:author="Zhao Kai" w:date="2016-03-14T12:47:00Z"/>
                    <w:rFonts w:hint="eastAsia"/>
                  </w:rPr>
                </w:rPrChange>
              </w:rPr>
              <w:pPrChange w:id="462" w:author="Zhao Kai" w:date="2016-03-14T12:47:00Z">
                <w:pPr/>
              </w:pPrChange>
            </w:pPr>
            <w:ins w:id="463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64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465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466" w:author="Zhao Kai" w:date="2016-03-14T12:47:00Z">
                  <w:rPr>
                    <w:ins w:id="467" w:author="Zhao Kai" w:date="2016-03-14T12:47:00Z"/>
                    <w:rFonts w:hint="eastAsia"/>
                  </w:rPr>
                </w:rPrChange>
              </w:rPr>
              <w:pPrChange w:id="468" w:author="Zhao Kai" w:date="2016-03-14T12:47:00Z">
                <w:pPr/>
              </w:pPrChange>
            </w:pPr>
            <w:ins w:id="469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70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471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472" w:author="Zhao Kai" w:date="2016-03-14T12:47:00Z">
                  <w:rPr>
                    <w:ins w:id="473" w:author="Zhao Kai" w:date="2016-03-14T12:47:00Z"/>
                    <w:rFonts w:hint="eastAsia"/>
                  </w:rPr>
                </w:rPrChange>
              </w:rPr>
              <w:pPrChange w:id="474" w:author="Zhao Kai" w:date="2016-03-14T12:47:00Z">
                <w:pPr/>
              </w:pPrChange>
            </w:pPr>
            <w:ins w:id="475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76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8757A0" w:rsidRPr="008757A0" w:rsidTr="008757A0">
        <w:trPr>
          <w:divId w:val="523329157"/>
          <w:trHeight w:val="285"/>
          <w:ins w:id="477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478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479" w:author="Zhao Kai" w:date="2016-03-14T12:47:00Z">
                  <w:rPr>
                    <w:ins w:id="480" w:author="Zhao Kai" w:date="2016-03-14T12:47:00Z"/>
                    <w:rFonts w:hint="eastAsia"/>
                  </w:rPr>
                </w:rPrChange>
              </w:rPr>
              <w:pPrChange w:id="481" w:author="Zhao Kai" w:date="2016-03-14T12:47:00Z">
                <w:pPr/>
              </w:pPrChange>
            </w:pPr>
            <w:ins w:id="482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83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484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485" w:author="Zhao Kai" w:date="2016-03-14T12:47:00Z">
                  <w:rPr>
                    <w:ins w:id="486" w:author="Zhao Kai" w:date="2016-03-14T12:47:00Z"/>
                    <w:rFonts w:hint="eastAsia"/>
                  </w:rPr>
                </w:rPrChange>
              </w:rPr>
              <w:pPrChange w:id="487" w:author="Zhao Kai" w:date="2016-03-14T12:47:00Z">
                <w:pPr/>
              </w:pPrChange>
            </w:pPr>
            <w:ins w:id="488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89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490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491" w:author="Zhao Kai" w:date="2016-03-14T12:47:00Z">
                  <w:rPr>
                    <w:ins w:id="492" w:author="Zhao Kai" w:date="2016-03-14T12:47:00Z"/>
                    <w:rFonts w:hint="eastAsia"/>
                  </w:rPr>
                </w:rPrChange>
              </w:rPr>
              <w:pPrChange w:id="493" w:author="Zhao Kai" w:date="2016-03-14T12:47:00Z">
                <w:pPr/>
              </w:pPrChange>
            </w:pPr>
            <w:ins w:id="494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95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496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497" w:author="Zhao Kai" w:date="2016-03-14T12:47:00Z">
                  <w:rPr>
                    <w:ins w:id="498" w:author="Zhao Kai" w:date="2016-03-14T12:47:00Z"/>
                    <w:rFonts w:hint="eastAsia"/>
                  </w:rPr>
                </w:rPrChange>
              </w:rPr>
              <w:pPrChange w:id="499" w:author="Zhao Kai" w:date="2016-03-14T12:47:00Z">
                <w:pPr/>
              </w:pPrChange>
            </w:pPr>
            <w:ins w:id="500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01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8757A0" w:rsidRPr="008757A0" w:rsidTr="008757A0">
        <w:trPr>
          <w:divId w:val="523329157"/>
          <w:trHeight w:val="285"/>
          <w:ins w:id="502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503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504" w:author="Zhao Kai" w:date="2016-03-14T12:47:00Z">
                  <w:rPr>
                    <w:ins w:id="505" w:author="Zhao Kai" w:date="2016-03-14T12:47:00Z"/>
                    <w:rFonts w:hint="eastAsia"/>
                  </w:rPr>
                </w:rPrChange>
              </w:rPr>
              <w:pPrChange w:id="506" w:author="Zhao Kai" w:date="2016-03-14T12:47:00Z">
                <w:pPr/>
              </w:pPrChange>
            </w:pPr>
            <w:ins w:id="507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08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509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510" w:author="Zhao Kai" w:date="2016-03-14T12:47:00Z">
                  <w:rPr>
                    <w:ins w:id="511" w:author="Zhao Kai" w:date="2016-03-14T12:47:00Z"/>
                    <w:rFonts w:hint="eastAsia"/>
                  </w:rPr>
                </w:rPrChange>
              </w:rPr>
              <w:pPrChange w:id="512" w:author="Zhao Kai" w:date="2016-03-14T12:47:00Z">
                <w:pPr/>
              </w:pPrChange>
            </w:pPr>
            <w:ins w:id="513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14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515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516" w:author="Zhao Kai" w:date="2016-03-14T12:47:00Z">
                  <w:rPr>
                    <w:ins w:id="517" w:author="Zhao Kai" w:date="2016-03-14T12:47:00Z"/>
                    <w:rFonts w:hint="eastAsia"/>
                  </w:rPr>
                </w:rPrChange>
              </w:rPr>
              <w:pPrChange w:id="518" w:author="Zhao Kai" w:date="2016-03-14T12:47:00Z">
                <w:pPr/>
              </w:pPrChange>
            </w:pPr>
            <w:ins w:id="519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20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521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522" w:author="Zhao Kai" w:date="2016-03-14T12:47:00Z">
                  <w:rPr>
                    <w:ins w:id="523" w:author="Zhao Kai" w:date="2016-03-14T12:47:00Z"/>
                    <w:rFonts w:hint="eastAsia"/>
                  </w:rPr>
                </w:rPrChange>
              </w:rPr>
              <w:pPrChange w:id="524" w:author="Zhao Kai" w:date="2016-03-14T12:47:00Z">
                <w:pPr/>
              </w:pPrChange>
            </w:pPr>
            <w:ins w:id="525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26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8757A0" w:rsidRPr="008757A0" w:rsidTr="008757A0">
        <w:trPr>
          <w:divId w:val="523329157"/>
          <w:trHeight w:val="285"/>
          <w:ins w:id="527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528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529" w:author="Zhao Kai" w:date="2016-03-14T12:47:00Z">
                  <w:rPr>
                    <w:ins w:id="530" w:author="Zhao Kai" w:date="2016-03-14T12:47:00Z"/>
                    <w:rFonts w:hint="eastAsia"/>
                  </w:rPr>
                </w:rPrChange>
              </w:rPr>
              <w:pPrChange w:id="531" w:author="Zhao Kai" w:date="2016-03-14T12:47:00Z">
                <w:pPr/>
              </w:pPrChange>
            </w:pPr>
            <w:ins w:id="532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33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534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535" w:author="Zhao Kai" w:date="2016-03-14T12:47:00Z">
                  <w:rPr>
                    <w:ins w:id="536" w:author="Zhao Kai" w:date="2016-03-14T12:47:00Z"/>
                    <w:rFonts w:hint="eastAsia"/>
                  </w:rPr>
                </w:rPrChange>
              </w:rPr>
              <w:pPrChange w:id="537" w:author="Zhao Kai" w:date="2016-03-14T12:47:00Z">
                <w:pPr/>
              </w:pPrChange>
            </w:pPr>
            <w:ins w:id="538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39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540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541" w:author="Zhao Kai" w:date="2016-03-14T12:47:00Z">
                  <w:rPr>
                    <w:ins w:id="542" w:author="Zhao Kai" w:date="2016-03-14T12:47:00Z"/>
                    <w:rFonts w:hint="eastAsia"/>
                  </w:rPr>
                </w:rPrChange>
              </w:rPr>
              <w:pPrChange w:id="543" w:author="Zhao Kai" w:date="2016-03-14T12:47:00Z">
                <w:pPr/>
              </w:pPrChange>
            </w:pPr>
            <w:ins w:id="544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45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546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547" w:author="Zhao Kai" w:date="2016-03-14T12:47:00Z">
                  <w:rPr>
                    <w:ins w:id="548" w:author="Zhao Kai" w:date="2016-03-14T12:47:00Z"/>
                    <w:rFonts w:hint="eastAsia"/>
                  </w:rPr>
                </w:rPrChange>
              </w:rPr>
              <w:pPrChange w:id="549" w:author="Zhao Kai" w:date="2016-03-14T12:47:00Z">
                <w:pPr/>
              </w:pPrChange>
            </w:pPr>
            <w:ins w:id="550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51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8757A0" w:rsidRPr="008757A0" w:rsidTr="008757A0">
        <w:trPr>
          <w:divId w:val="523329157"/>
          <w:trHeight w:val="285"/>
          <w:ins w:id="552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553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554" w:author="Zhao Kai" w:date="2016-03-14T12:47:00Z">
                  <w:rPr>
                    <w:ins w:id="555" w:author="Zhao Kai" w:date="2016-03-14T12:47:00Z"/>
                    <w:rFonts w:hint="eastAsia"/>
                  </w:rPr>
                </w:rPrChange>
              </w:rPr>
              <w:pPrChange w:id="556" w:author="Zhao Kai" w:date="2016-03-14T12:47:00Z">
                <w:pPr/>
              </w:pPrChange>
            </w:pPr>
            <w:ins w:id="557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58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559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560" w:author="Zhao Kai" w:date="2016-03-14T12:47:00Z">
                  <w:rPr>
                    <w:ins w:id="561" w:author="Zhao Kai" w:date="2016-03-14T12:47:00Z"/>
                    <w:rFonts w:hint="eastAsia"/>
                  </w:rPr>
                </w:rPrChange>
              </w:rPr>
              <w:pPrChange w:id="562" w:author="Zhao Kai" w:date="2016-03-14T12:47:00Z">
                <w:pPr/>
              </w:pPrChange>
            </w:pPr>
            <w:ins w:id="563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64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565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566" w:author="Zhao Kai" w:date="2016-03-14T12:47:00Z">
                  <w:rPr>
                    <w:ins w:id="567" w:author="Zhao Kai" w:date="2016-03-14T12:47:00Z"/>
                    <w:rFonts w:hint="eastAsia"/>
                  </w:rPr>
                </w:rPrChange>
              </w:rPr>
              <w:pPrChange w:id="568" w:author="Zhao Kai" w:date="2016-03-14T12:47:00Z">
                <w:pPr/>
              </w:pPrChange>
            </w:pPr>
            <w:ins w:id="569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70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571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572" w:author="Zhao Kai" w:date="2016-03-14T12:47:00Z">
                  <w:rPr>
                    <w:ins w:id="573" w:author="Zhao Kai" w:date="2016-03-14T12:47:00Z"/>
                    <w:rFonts w:hint="eastAsia"/>
                  </w:rPr>
                </w:rPrChange>
              </w:rPr>
              <w:pPrChange w:id="574" w:author="Zhao Kai" w:date="2016-03-14T12:47:00Z">
                <w:pPr/>
              </w:pPrChange>
            </w:pPr>
            <w:ins w:id="575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76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8757A0" w:rsidRPr="008757A0" w:rsidTr="008757A0">
        <w:trPr>
          <w:divId w:val="523329157"/>
          <w:trHeight w:val="285"/>
          <w:ins w:id="577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578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579" w:author="Zhao Kai" w:date="2016-03-14T12:47:00Z">
                  <w:rPr>
                    <w:ins w:id="580" w:author="Zhao Kai" w:date="2016-03-14T12:47:00Z"/>
                    <w:rFonts w:hint="eastAsia"/>
                  </w:rPr>
                </w:rPrChange>
              </w:rPr>
              <w:pPrChange w:id="581" w:author="Zhao Kai" w:date="2016-03-14T12:47:00Z">
                <w:pPr/>
              </w:pPrChange>
            </w:pPr>
            <w:ins w:id="582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83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584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585" w:author="Zhao Kai" w:date="2016-03-14T12:47:00Z">
                  <w:rPr>
                    <w:ins w:id="586" w:author="Zhao Kai" w:date="2016-03-14T12:47:00Z"/>
                    <w:rFonts w:hint="eastAsia"/>
                  </w:rPr>
                </w:rPrChange>
              </w:rPr>
              <w:pPrChange w:id="587" w:author="Zhao Kai" w:date="2016-03-14T12:47:00Z">
                <w:pPr/>
              </w:pPrChange>
            </w:pPr>
            <w:ins w:id="588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89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590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591" w:author="Zhao Kai" w:date="2016-03-14T12:47:00Z">
                  <w:rPr>
                    <w:ins w:id="592" w:author="Zhao Kai" w:date="2016-03-14T12:47:00Z"/>
                    <w:rFonts w:hint="eastAsia"/>
                  </w:rPr>
                </w:rPrChange>
              </w:rPr>
              <w:pPrChange w:id="593" w:author="Zhao Kai" w:date="2016-03-14T12:47:00Z">
                <w:pPr/>
              </w:pPrChange>
            </w:pPr>
            <w:ins w:id="594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95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596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597" w:author="Zhao Kai" w:date="2016-03-14T12:47:00Z">
                  <w:rPr>
                    <w:ins w:id="598" w:author="Zhao Kai" w:date="2016-03-14T12:47:00Z"/>
                    <w:rFonts w:hint="eastAsia"/>
                  </w:rPr>
                </w:rPrChange>
              </w:rPr>
              <w:pPrChange w:id="599" w:author="Zhao Kai" w:date="2016-03-14T12:47:00Z">
                <w:pPr/>
              </w:pPrChange>
            </w:pPr>
            <w:ins w:id="600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601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8757A0" w:rsidRPr="008757A0" w:rsidTr="008757A0">
        <w:trPr>
          <w:divId w:val="523329157"/>
          <w:trHeight w:val="285"/>
          <w:ins w:id="602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603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604" w:author="Zhao Kai" w:date="2016-03-14T12:47:00Z">
                  <w:rPr>
                    <w:ins w:id="605" w:author="Zhao Kai" w:date="2016-03-14T12:47:00Z"/>
                    <w:rFonts w:hint="eastAsia"/>
                  </w:rPr>
                </w:rPrChange>
              </w:rPr>
              <w:pPrChange w:id="606" w:author="Zhao Kai" w:date="2016-03-14T12:47:00Z">
                <w:pPr/>
              </w:pPrChange>
            </w:pPr>
            <w:ins w:id="607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608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609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610" w:author="Zhao Kai" w:date="2016-03-14T12:47:00Z">
                  <w:rPr>
                    <w:ins w:id="611" w:author="Zhao Kai" w:date="2016-03-14T12:47:00Z"/>
                    <w:rFonts w:hint="eastAsia"/>
                  </w:rPr>
                </w:rPrChange>
              </w:rPr>
              <w:pPrChange w:id="612" w:author="Zhao Kai" w:date="2016-03-14T12:47:00Z">
                <w:pPr/>
              </w:pPrChange>
            </w:pPr>
            <w:ins w:id="613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614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615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616" w:author="Zhao Kai" w:date="2016-03-14T12:47:00Z">
                  <w:rPr>
                    <w:ins w:id="617" w:author="Zhao Kai" w:date="2016-03-14T12:47:00Z"/>
                    <w:rFonts w:hint="eastAsia"/>
                  </w:rPr>
                </w:rPrChange>
              </w:rPr>
              <w:pPrChange w:id="618" w:author="Zhao Kai" w:date="2016-03-14T12:47:00Z">
                <w:pPr/>
              </w:pPrChange>
            </w:pPr>
            <w:ins w:id="619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620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621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622" w:author="Zhao Kai" w:date="2016-03-14T12:47:00Z">
                  <w:rPr>
                    <w:ins w:id="623" w:author="Zhao Kai" w:date="2016-03-14T12:47:00Z"/>
                    <w:rFonts w:hint="eastAsia"/>
                  </w:rPr>
                </w:rPrChange>
              </w:rPr>
              <w:pPrChange w:id="624" w:author="Zhao Kai" w:date="2016-03-14T12:47:00Z">
                <w:pPr/>
              </w:pPrChange>
            </w:pPr>
            <w:ins w:id="625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626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8757A0" w:rsidRPr="008757A0" w:rsidTr="008757A0">
        <w:trPr>
          <w:divId w:val="523329157"/>
          <w:trHeight w:val="285"/>
          <w:ins w:id="627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628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629" w:author="Zhao Kai" w:date="2016-03-14T12:47:00Z">
                  <w:rPr>
                    <w:ins w:id="630" w:author="Zhao Kai" w:date="2016-03-14T12:47:00Z"/>
                    <w:rFonts w:hint="eastAsia"/>
                  </w:rPr>
                </w:rPrChange>
              </w:rPr>
              <w:pPrChange w:id="631" w:author="Zhao Kai" w:date="2016-03-14T12:47:00Z">
                <w:pPr/>
              </w:pPrChange>
            </w:pPr>
            <w:ins w:id="632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633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634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635" w:author="Zhao Kai" w:date="2016-03-14T12:47:00Z">
                  <w:rPr>
                    <w:ins w:id="636" w:author="Zhao Kai" w:date="2016-03-14T12:47:00Z"/>
                    <w:rFonts w:hint="eastAsia"/>
                  </w:rPr>
                </w:rPrChange>
              </w:rPr>
              <w:pPrChange w:id="637" w:author="Zhao Kai" w:date="2016-03-14T12:47:00Z">
                <w:pPr/>
              </w:pPrChange>
            </w:pPr>
            <w:ins w:id="638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639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640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641" w:author="Zhao Kai" w:date="2016-03-14T12:47:00Z">
                  <w:rPr>
                    <w:ins w:id="642" w:author="Zhao Kai" w:date="2016-03-14T12:47:00Z"/>
                    <w:rFonts w:hint="eastAsia"/>
                  </w:rPr>
                </w:rPrChange>
              </w:rPr>
              <w:pPrChange w:id="643" w:author="Zhao Kai" w:date="2016-03-14T12:47:00Z">
                <w:pPr/>
              </w:pPrChange>
            </w:pPr>
            <w:ins w:id="644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645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646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647" w:author="Zhao Kai" w:date="2016-03-14T12:47:00Z">
                  <w:rPr>
                    <w:ins w:id="648" w:author="Zhao Kai" w:date="2016-03-14T12:47:00Z"/>
                    <w:rFonts w:hint="eastAsia"/>
                  </w:rPr>
                </w:rPrChange>
              </w:rPr>
              <w:pPrChange w:id="649" w:author="Zhao Kai" w:date="2016-03-14T12:47:00Z">
                <w:pPr/>
              </w:pPrChange>
            </w:pPr>
            <w:ins w:id="650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651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8757A0" w:rsidRPr="008757A0" w:rsidTr="008757A0">
        <w:trPr>
          <w:divId w:val="523329157"/>
          <w:trHeight w:val="285"/>
          <w:ins w:id="652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653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654" w:author="Zhao Kai" w:date="2016-03-14T12:47:00Z">
                  <w:rPr>
                    <w:ins w:id="655" w:author="Zhao Kai" w:date="2016-03-14T12:47:00Z"/>
                    <w:rFonts w:hint="eastAsia"/>
                  </w:rPr>
                </w:rPrChange>
              </w:rPr>
              <w:pPrChange w:id="656" w:author="Zhao Kai" w:date="2016-03-14T12:47:00Z">
                <w:pPr/>
              </w:pPrChange>
            </w:pPr>
            <w:ins w:id="657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658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659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660" w:author="Zhao Kai" w:date="2016-03-14T12:47:00Z">
                  <w:rPr>
                    <w:ins w:id="661" w:author="Zhao Kai" w:date="2016-03-14T12:47:00Z"/>
                    <w:rFonts w:hint="eastAsia"/>
                  </w:rPr>
                </w:rPrChange>
              </w:rPr>
              <w:pPrChange w:id="662" w:author="Zhao Kai" w:date="2016-03-14T12:47:00Z">
                <w:pPr/>
              </w:pPrChange>
            </w:pPr>
            <w:ins w:id="663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664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665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666" w:author="Zhao Kai" w:date="2016-03-14T12:47:00Z">
                  <w:rPr>
                    <w:ins w:id="667" w:author="Zhao Kai" w:date="2016-03-14T12:47:00Z"/>
                    <w:rFonts w:hint="eastAsia"/>
                  </w:rPr>
                </w:rPrChange>
              </w:rPr>
              <w:pPrChange w:id="668" w:author="Zhao Kai" w:date="2016-03-14T12:47:00Z">
                <w:pPr/>
              </w:pPrChange>
            </w:pPr>
            <w:ins w:id="669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670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671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672" w:author="Zhao Kai" w:date="2016-03-14T12:47:00Z">
                  <w:rPr>
                    <w:ins w:id="673" w:author="Zhao Kai" w:date="2016-03-14T12:47:00Z"/>
                    <w:rFonts w:hint="eastAsia"/>
                  </w:rPr>
                </w:rPrChange>
              </w:rPr>
              <w:pPrChange w:id="674" w:author="Zhao Kai" w:date="2016-03-14T12:47:00Z">
                <w:pPr/>
              </w:pPrChange>
            </w:pPr>
            <w:ins w:id="675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676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8757A0" w:rsidRPr="008757A0" w:rsidTr="008757A0">
        <w:trPr>
          <w:divId w:val="523329157"/>
          <w:trHeight w:val="285"/>
          <w:ins w:id="677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678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679" w:author="Zhao Kai" w:date="2016-03-14T12:47:00Z">
                  <w:rPr>
                    <w:ins w:id="680" w:author="Zhao Kai" w:date="2016-03-14T12:47:00Z"/>
                    <w:rFonts w:hint="eastAsia"/>
                  </w:rPr>
                </w:rPrChange>
              </w:rPr>
              <w:pPrChange w:id="681" w:author="Zhao Kai" w:date="2016-03-14T12:47:00Z">
                <w:pPr/>
              </w:pPrChange>
            </w:pPr>
            <w:ins w:id="682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683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684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685" w:author="Zhao Kai" w:date="2016-03-14T12:47:00Z">
                  <w:rPr>
                    <w:ins w:id="686" w:author="Zhao Kai" w:date="2016-03-14T12:47:00Z"/>
                    <w:rFonts w:hint="eastAsia"/>
                  </w:rPr>
                </w:rPrChange>
              </w:rPr>
              <w:pPrChange w:id="687" w:author="Zhao Kai" w:date="2016-03-14T12:47:00Z">
                <w:pPr/>
              </w:pPrChange>
            </w:pPr>
            <w:ins w:id="688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689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690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691" w:author="Zhao Kai" w:date="2016-03-14T12:47:00Z">
                  <w:rPr>
                    <w:ins w:id="692" w:author="Zhao Kai" w:date="2016-03-14T12:47:00Z"/>
                    <w:rFonts w:hint="eastAsia"/>
                  </w:rPr>
                </w:rPrChange>
              </w:rPr>
              <w:pPrChange w:id="693" w:author="Zhao Kai" w:date="2016-03-14T12:47:00Z">
                <w:pPr/>
              </w:pPrChange>
            </w:pPr>
            <w:ins w:id="694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695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696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697" w:author="Zhao Kai" w:date="2016-03-14T12:47:00Z">
                  <w:rPr>
                    <w:ins w:id="698" w:author="Zhao Kai" w:date="2016-03-14T12:47:00Z"/>
                    <w:rFonts w:hint="eastAsia"/>
                  </w:rPr>
                </w:rPrChange>
              </w:rPr>
              <w:pPrChange w:id="699" w:author="Zhao Kai" w:date="2016-03-14T12:47:00Z">
                <w:pPr/>
              </w:pPrChange>
            </w:pPr>
            <w:ins w:id="700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701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8757A0" w:rsidRPr="008757A0" w:rsidTr="008757A0">
        <w:trPr>
          <w:divId w:val="523329157"/>
          <w:trHeight w:val="285"/>
          <w:ins w:id="702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703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704" w:author="Zhao Kai" w:date="2016-03-14T12:47:00Z">
                  <w:rPr>
                    <w:ins w:id="705" w:author="Zhao Kai" w:date="2016-03-14T12:47:00Z"/>
                    <w:rFonts w:hint="eastAsia"/>
                  </w:rPr>
                </w:rPrChange>
              </w:rPr>
              <w:pPrChange w:id="706" w:author="Zhao Kai" w:date="2016-03-14T12:47:00Z">
                <w:pPr/>
              </w:pPrChange>
            </w:pPr>
            <w:ins w:id="707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708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709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710" w:author="Zhao Kai" w:date="2016-03-14T12:47:00Z">
                  <w:rPr>
                    <w:ins w:id="711" w:author="Zhao Kai" w:date="2016-03-14T12:47:00Z"/>
                    <w:rFonts w:hint="eastAsia"/>
                  </w:rPr>
                </w:rPrChange>
              </w:rPr>
              <w:pPrChange w:id="712" w:author="Zhao Kai" w:date="2016-03-14T12:47:00Z">
                <w:pPr/>
              </w:pPrChange>
            </w:pPr>
            <w:ins w:id="713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714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715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716" w:author="Zhao Kai" w:date="2016-03-14T12:47:00Z">
                  <w:rPr>
                    <w:ins w:id="717" w:author="Zhao Kai" w:date="2016-03-14T12:47:00Z"/>
                    <w:rFonts w:hint="eastAsia"/>
                  </w:rPr>
                </w:rPrChange>
              </w:rPr>
              <w:pPrChange w:id="718" w:author="Zhao Kai" w:date="2016-03-14T12:47:00Z">
                <w:pPr/>
              </w:pPrChange>
            </w:pPr>
            <w:ins w:id="719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720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721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722" w:author="Zhao Kai" w:date="2016-03-14T12:47:00Z">
                  <w:rPr>
                    <w:ins w:id="723" w:author="Zhao Kai" w:date="2016-03-14T12:47:00Z"/>
                    <w:rFonts w:hint="eastAsia"/>
                  </w:rPr>
                </w:rPrChange>
              </w:rPr>
              <w:pPrChange w:id="724" w:author="Zhao Kai" w:date="2016-03-14T12:47:00Z">
                <w:pPr/>
              </w:pPrChange>
            </w:pPr>
            <w:ins w:id="725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726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8757A0" w:rsidRPr="008757A0" w:rsidTr="008757A0">
        <w:trPr>
          <w:divId w:val="523329157"/>
          <w:trHeight w:val="285"/>
          <w:ins w:id="727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728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729" w:author="Zhao Kai" w:date="2016-03-14T12:47:00Z">
                  <w:rPr>
                    <w:ins w:id="730" w:author="Zhao Kai" w:date="2016-03-14T12:47:00Z"/>
                    <w:rFonts w:hint="eastAsia"/>
                  </w:rPr>
                </w:rPrChange>
              </w:rPr>
              <w:pPrChange w:id="731" w:author="Zhao Kai" w:date="2016-03-14T12:47:00Z">
                <w:pPr/>
              </w:pPrChange>
            </w:pPr>
            <w:ins w:id="732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733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734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735" w:author="Zhao Kai" w:date="2016-03-14T12:47:00Z">
                  <w:rPr>
                    <w:ins w:id="736" w:author="Zhao Kai" w:date="2016-03-14T12:47:00Z"/>
                    <w:rFonts w:hint="eastAsia"/>
                  </w:rPr>
                </w:rPrChange>
              </w:rPr>
              <w:pPrChange w:id="737" w:author="Zhao Kai" w:date="2016-03-14T12:47:00Z">
                <w:pPr/>
              </w:pPrChange>
            </w:pPr>
            <w:ins w:id="738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739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740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741" w:author="Zhao Kai" w:date="2016-03-14T12:47:00Z">
                  <w:rPr>
                    <w:ins w:id="742" w:author="Zhao Kai" w:date="2016-03-14T12:47:00Z"/>
                    <w:rFonts w:hint="eastAsia"/>
                  </w:rPr>
                </w:rPrChange>
              </w:rPr>
              <w:pPrChange w:id="743" w:author="Zhao Kai" w:date="2016-03-14T12:47:00Z">
                <w:pPr/>
              </w:pPrChange>
            </w:pPr>
            <w:ins w:id="744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745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746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747" w:author="Zhao Kai" w:date="2016-03-14T12:47:00Z">
                  <w:rPr>
                    <w:ins w:id="748" w:author="Zhao Kai" w:date="2016-03-14T12:47:00Z"/>
                    <w:rFonts w:hint="eastAsia"/>
                  </w:rPr>
                </w:rPrChange>
              </w:rPr>
              <w:pPrChange w:id="749" w:author="Zhao Kai" w:date="2016-03-14T12:47:00Z">
                <w:pPr/>
              </w:pPrChange>
            </w:pPr>
            <w:ins w:id="750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751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8757A0" w:rsidRPr="008757A0" w:rsidTr="008757A0">
        <w:trPr>
          <w:divId w:val="523329157"/>
          <w:trHeight w:val="285"/>
          <w:ins w:id="752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753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754" w:author="Zhao Kai" w:date="2016-03-14T12:47:00Z">
                  <w:rPr>
                    <w:ins w:id="755" w:author="Zhao Kai" w:date="2016-03-14T12:47:00Z"/>
                    <w:rFonts w:hint="eastAsia"/>
                  </w:rPr>
                </w:rPrChange>
              </w:rPr>
              <w:pPrChange w:id="756" w:author="Zhao Kai" w:date="2016-03-14T12:47:00Z">
                <w:pPr/>
              </w:pPrChange>
            </w:pPr>
            <w:ins w:id="757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758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759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760" w:author="Zhao Kai" w:date="2016-03-14T12:47:00Z">
                  <w:rPr>
                    <w:ins w:id="761" w:author="Zhao Kai" w:date="2016-03-14T12:47:00Z"/>
                    <w:rFonts w:hint="eastAsia"/>
                  </w:rPr>
                </w:rPrChange>
              </w:rPr>
              <w:pPrChange w:id="762" w:author="Zhao Kai" w:date="2016-03-14T12:47:00Z">
                <w:pPr/>
              </w:pPrChange>
            </w:pPr>
            <w:ins w:id="763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764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765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766" w:author="Zhao Kai" w:date="2016-03-14T12:47:00Z">
                  <w:rPr>
                    <w:ins w:id="767" w:author="Zhao Kai" w:date="2016-03-14T12:47:00Z"/>
                    <w:rFonts w:hint="eastAsia"/>
                  </w:rPr>
                </w:rPrChange>
              </w:rPr>
              <w:pPrChange w:id="768" w:author="Zhao Kai" w:date="2016-03-14T12:47:00Z">
                <w:pPr/>
              </w:pPrChange>
            </w:pPr>
            <w:ins w:id="769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770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57A0" w:rsidRPr="008757A0" w:rsidRDefault="008757A0" w:rsidP="008757A0">
            <w:pPr>
              <w:widowControl/>
              <w:jc w:val="left"/>
              <w:rPr>
                <w:ins w:id="771" w:author="Zhao Kai" w:date="2016-03-14T12:47:00Z"/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  <w:rPrChange w:id="772" w:author="Zhao Kai" w:date="2016-03-14T12:47:00Z">
                  <w:rPr>
                    <w:ins w:id="773" w:author="Zhao Kai" w:date="2016-03-14T12:47:00Z"/>
                    <w:rFonts w:hint="eastAsia"/>
                  </w:rPr>
                </w:rPrChange>
              </w:rPr>
              <w:pPrChange w:id="774" w:author="Zhao Kai" w:date="2016-03-14T12:47:00Z">
                <w:pPr/>
              </w:pPrChange>
            </w:pPr>
            <w:ins w:id="775" w:author="Zhao Kai" w:date="2016-03-14T12:47:00Z">
              <w:r w:rsidRPr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776" w:author="Zhao Kai" w:date="2016-03-14T12:47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</w:tbl>
    <w:p w:rsidR="00A74656" w:rsidRPr="00A74656" w:rsidDel="008757A0" w:rsidRDefault="00A74656" w:rsidP="008757A0">
      <w:pPr>
        <w:pStyle w:val="infoblue"/>
        <w:spacing w:before="0" w:beforeAutospacing="0" w:afterLines="50" w:after="156" w:afterAutospacing="0"/>
        <w:ind w:firstLineChars="0" w:firstLine="0"/>
        <w:rPr>
          <w:del w:id="777" w:author="Zhao Kai" w:date="2016-03-14T12:47:00Z"/>
          <w:rFonts w:ascii="Arial" w:hAnsi="Arial" w:cs="Arial"/>
          <w:i w:val="0"/>
        </w:rPr>
        <w:pPrChange w:id="778" w:author="Zhao Kai" w:date="2016-03-14T12:47:00Z">
          <w:pPr>
            <w:pStyle w:val="infoblue"/>
            <w:spacing w:before="0" w:beforeAutospacing="0" w:afterLines="50" w:after="156" w:afterAutospacing="0"/>
            <w:ind w:firstLineChars="0" w:firstLine="0"/>
          </w:pPr>
        </w:pPrChange>
      </w:pPr>
    </w:p>
    <w:tbl>
      <w:tblPr>
        <w:tblW w:w="9350" w:type="dxa"/>
        <w:tblLook w:val="04A0" w:firstRow="1" w:lastRow="0" w:firstColumn="1" w:lastColumn="0" w:noHBand="0" w:noVBand="1"/>
      </w:tblPr>
      <w:tblGrid>
        <w:gridCol w:w="1702"/>
        <w:gridCol w:w="2241"/>
        <w:gridCol w:w="2856"/>
        <w:gridCol w:w="2551"/>
      </w:tblGrid>
      <w:tr w:rsidR="00A74656" w:rsidRPr="00A74656" w:rsidDel="008757A0" w:rsidTr="00A74656">
        <w:trPr>
          <w:divId w:val="1774861462"/>
          <w:trHeight w:val="825"/>
          <w:del w:id="779" w:author="Zhao Kai" w:date="2016-03-14T12:47:00Z"/>
        </w:trPr>
        <w:tc>
          <w:tcPr>
            <w:tcW w:w="93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center"/>
              <w:rPr>
                <w:del w:id="780" w:author="Zhao Kai" w:date="2016-03-14T12:47:00Z"/>
                <w:rFonts w:ascii="等线" w:eastAsia="等线" w:hAnsi="等线" w:cs="宋体"/>
                <w:b/>
                <w:bCs/>
                <w:color w:val="000000"/>
                <w:kern w:val="0"/>
                <w:sz w:val="36"/>
                <w:szCs w:val="36"/>
              </w:rPr>
            </w:pPr>
            <w:del w:id="781" w:author="Zhao Kai" w:date="2016-03-14T12:47:00Z">
              <w:r w:rsidRPr="00A74656" w:rsidDel="008757A0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36"/>
                  <w:szCs w:val="36"/>
                </w:rPr>
                <w:delText>旅行团员名单</w:delText>
              </w:r>
            </w:del>
          </w:p>
        </w:tc>
      </w:tr>
      <w:tr w:rsidR="00A74656" w:rsidRPr="00A74656" w:rsidDel="008757A0" w:rsidTr="00A74656">
        <w:trPr>
          <w:divId w:val="1774861462"/>
          <w:trHeight w:val="480"/>
          <w:del w:id="782" w:author="Zhao Kai" w:date="2016-03-14T12:47:00Z"/>
        </w:trPr>
        <w:tc>
          <w:tcPr>
            <w:tcW w:w="679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783" w:author="Zhao Kai" w:date="2016-03-14T12:47:00Z"/>
                <w:rFonts w:ascii="等线" w:eastAsia="等线" w:hAnsi="等线" w:cs="宋体"/>
                <w:b/>
                <w:bCs/>
                <w:color w:val="000000"/>
                <w:kern w:val="0"/>
                <w:sz w:val="24"/>
              </w:rPr>
            </w:pPr>
            <w:del w:id="784" w:author="Zhao Kai" w:date="2016-03-14T12:47:00Z">
              <w:r w:rsidRPr="00A74656" w:rsidDel="008757A0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</w:rPr>
                <w:delText>团号：XXXXX                                                                     团期：XX年XX月XX号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785" w:author="Zhao Kai" w:date="2016-03-14T12:47:00Z"/>
                <w:rFonts w:ascii="等线" w:eastAsia="等线" w:hAnsi="等线" w:cs="宋体"/>
                <w:b/>
                <w:bCs/>
                <w:color w:val="000000"/>
                <w:kern w:val="0"/>
                <w:sz w:val="24"/>
              </w:rPr>
            </w:pPr>
            <w:del w:id="786" w:author="Zhao Kai" w:date="2016-03-14T12:47:00Z">
              <w:r w:rsidRPr="00A74656" w:rsidDel="008757A0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</w:rPr>
                <w:delText>合计团员：XX人</w:delText>
              </w:r>
            </w:del>
          </w:p>
        </w:tc>
      </w:tr>
      <w:tr w:rsidR="00A74656" w:rsidRPr="00A74656" w:rsidDel="008757A0" w:rsidTr="00A74656">
        <w:trPr>
          <w:divId w:val="1774861462"/>
          <w:trHeight w:val="420"/>
          <w:del w:id="787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center"/>
              <w:rPr>
                <w:del w:id="788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89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>序列号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center"/>
              <w:rPr>
                <w:del w:id="790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91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>游客姓名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center"/>
              <w:rPr>
                <w:del w:id="792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93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>游客电话号码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center"/>
              <w:rPr>
                <w:del w:id="794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95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>游客身份证号码</w:delText>
              </w:r>
            </w:del>
          </w:p>
        </w:tc>
      </w:tr>
      <w:tr w:rsidR="00A74656" w:rsidRPr="00A74656" w:rsidDel="008757A0" w:rsidTr="00A74656">
        <w:trPr>
          <w:divId w:val="1774861462"/>
          <w:trHeight w:val="285"/>
          <w:del w:id="796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center"/>
              <w:rPr>
                <w:del w:id="797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98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>1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799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00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>张三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01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02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>12345678901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03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04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>123456789123456</w:delText>
              </w:r>
            </w:del>
          </w:p>
        </w:tc>
      </w:tr>
      <w:tr w:rsidR="00A74656" w:rsidRPr="00A74656" w:rsidDel="008757A0" w:rsidTr="00A74656">
        <w:trPr>
          <w:divId w:val="1774861462"/>
          <w:trHeight w:val="285"/>
          <w:del w:id="805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06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07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08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09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10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11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12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13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A74656" w:rsidRPr="00A74656" w:rsidDel="008757A0" w:rsidTr="00A74656">
        <w:trPr>
          <w:divId w:val="1774861462"/>
          <w:trHeight w:val="285"/>
          <w:del w:id="814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15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16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17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18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19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20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21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22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A74656" w:rsidRPr="00A74656" w:rsidDel="008757A0" w:rsidTr="00A74656">
        <w:trPr>
          <w:divId w:val="1774861462"/>
          <w:trHeight w:val="285"/>
          <w:del w:id="823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24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25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26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27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28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29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30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31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A74656" w:rsidRPr="00A74656" w:rsidDel="008757A0" w:rsidTr="00A74656">
        <w:trPr>
          <w:divId w:val="1774861462"/>
          <w:trHeight w:val="285"/>
          <w:del w:id="832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33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34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35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36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37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38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39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40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A74656" w:rsidRPr="00A74656" w:rsidDel="008757A0" w:rsidTr="00A74656">
        <w:trPr>
          <w:divId w:val="1774861462"/>
          <w:trHeight w:val="285"/>
          <w:del w:id="841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42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43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44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45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46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47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48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49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A74656" w:rsidRPr="00A74656" w:rsidDel="008757A0" w:rsidTr="00A74656">
        <w:trPr>
          <w:divId w:val="1774861462"/>
          <w:trHeight w:val="285"/>
          <w:del w:id="850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51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52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53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54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55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56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57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58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A74656" w:rsidRPr="00A74656" w:rsidDel="008757A0" w:rsidTr="00A74656">
        <w:trPr>
          <w:divId w:val="1774861462"/>
          <w:trHeight w:val="285"/>
          <w:del w:id="859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60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61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62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63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64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65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66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67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A74656" w:rsidRPr="00A74656" w:rsidDel="008757A0" w:rsidTr="00A74656">
        <w:trPr>
          <w:divId w:val="1774861462"/>
          <w:trHeight w:val="285"/>
          <w:del w:id="868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69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70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71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72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73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74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75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76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A74656" w:rsidRPr="00A74656" w:rsidDel="008757A0" w:rsidTr="00A74656">
        <w:trPr>
          <w:divId w:val="1774861462"/>
          <w:trHeight w:val="285"/>
          <w:del w:id="877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78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79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80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81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82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83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84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85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A74656" w:rsidRPr="00A74656" w:rsidDel="008757A0" w:rsidTr="00A74656">
        <w:trPr>
          <w:divId w:val="1774861462"/>
          <w:trHeight w:val="285"/>
          <w:del w:id="886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87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88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89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90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91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92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93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94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A74656" w:rsidRPr="00A74656" w:rsidDel="008757A0" w:rsidTr="00A74656">
        <w:trPr>
          <w:divId w:val="1774861462"/>
          <w:trHeight w:val="285"/>
          <w:del w:id="895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96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97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898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899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900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901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902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903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A74656" w:rsidRPr="00A74656" w:rsidDel="008757A0" w:rsidTr="00A74656">
        <w:trPr>
          <w:divId w:val="1774861462"/>
          <w:trHeight w:val="285"/>
          <w:del w:id="904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905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906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907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908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909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910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911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912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A74656" w:rsidRPr="00A74656" w:rsidDel="008757A0" w:rsidTr="00A74656">
        <w:trPr>
          <w:divId w:val="1774861462"/>
          <w:trHeight w:val="285"/>
          <w:del w:id="913" w:author="Zhao Kai" w:date="2016-03-14T12:47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914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915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916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917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918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919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656" w:rsidRPr="00A74656" w:rsidDel="008757A0" w:rsidRDefault="00A74656" w:rsidP="00A74656">
            <w:pPr>
              <w:widowControl/>
              <w:jc w:val="left"/>
              <w:rPr>
                <w:del w:id="920" w:author="Zhao Kai" w:date="2016-03-14T12:47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921" w:author="Zhao Kai" w:date="2016-03-14T12:47:00Z">
              <w:r w:rsidRPr="00A74656" w:rsidDel="008757A0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</w:tbl>
    <w:p w:rsidR="008E387B" w:rsidRPr="00F37F41" w:rsidRDefault="00EA10D7" w:rsidP="00F37F4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Cs w:val="0"/>
          <w:color w:val="000000" w:themeColor="text1"/>
        </w:rPr>
      </w:pPr>
      <w:r>
        <w:rPr>
          <w:rFonts w:ascii="Arial" w:hAnsi="Arial" w:cs="Arial"/>
          <w:i w:val="0"/>
        </w:rPr>
        <w:fldChar w:fldCharType="end"/>
      </w:r>
      <w:r w:rsidR="00F37F41" w:rsidRPr="00F37F41">
        <w:rPr>
          <w:rFonts w:ascii="Arial" w:hAnsi="Arial" w:cs="Arial" w:hint="eastAsia"/>
          <w:i w:val="0"/>
          <w:color w:val="000000" w:themeColor="text1"/>
        </w:rPr>
        <w:t>参考文件</w:t>
      </w:r>
      <w:r w:rsidR="00F37F41" w:rsidRPr="00F37F41">
        <w:rPr>
          <w:rFonts w:ascii="Arial" w:hAnsi="Arial" w:cs="Arial"/>
          <w:i w:val="0"/>
          <w:color w:val="000000" w:themeColor="text1"/>
        </w:rPr>
        <w:t>：</w:t>
      </w:r>
      <w:r w:rsidR="00F37F41" w:rsidRPr="00F37F41">
        <w:rPr>
          <w:rFonts w:ascii="Arial" w:hAnsi="Arial" w:cs="Arial" w:hint="eastAsia"/>
          <w:i w:val="0"/>
          <w:color w:val="000000" w:themeColor="text1"/>
        </w:rPr>
        <w:t>旅行团团员管理模版（初版）</w:t>
      </w:r>
      <w:r w:rsidR="00F37F41" w:rsidRPr="00F37F41">
        <w:rPr>
          <w:rFonts w:ascii="Arial" w:hAnsi="Arial" w:cs="Arial" w:hint="eastAsia"/>
          <w:i w:val="0"/>
          <w:color w:val="000000" w:themeColor="text1"/>
        </w:rPr>
        <w:t>.xlsx</w:t>
      </w:r>
    </w:p>
    <w:sectPr w:rsidR="008E387B" w:rsidRPr="00F37F41" w:rsidSect="00F718A4">
      <w:headerReference w:type="default" r:id="rId129"/>
      <w:footerReference w:type="default" r:id="rId130"/>
      <w:pgSz w:w="11906" w:h="16838" w:code="9"/>
      <w:pgMar w:top="1440" w:right="1286" w:bottom="1246" w:left="1260" w:header="851" w:footer="851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D6039" w:rsidRDefault="000D6039">
      <w:r>
        <w:separator/>
      </w:r>
    </w:p>
  </w:endnote>
  <w:endnote w:type="continuationSeparator" w:id="0">
    <w:p w:rsidR="000D6039" w:rsidRDefault="000D60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??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4656" w:rsidRPr="006515A3" w:rsidRDefault="00A74656" w:rsidP="00993341">
    <w:pPr>
      <w:pStyle w:val="a7"/>
      <w:tabs>
        <w:tab w:val="clear" w:pos="8306"/>
        <w:tab w:val="right" w:pos="9360"/>
      </w:tabs>
      <w:rPr>
        <w:rFonts w:ascii="Arial" w:hAnsi="Arial" w:cs="Arial"/>
      </w:rPr>
    </w:pPr>
    <w:r w:rsidRPr="006515A3">
      <w:rPr>
        <w:rFonts w:ascii="Arial" w:hAnsi="Arial" w:cs="Arial"/>
      </w:rPr>
      <w:tab/>
    </w:r>
    <w:r w:rsidRPr="006515A3">
      <w:rPr>
        <w:rFonts w:ascii="Arial" w:hAnsi="Arial" w:cs="Arial"/>
      </w:rPr>
      <w:t>第</w:t>
    </w:r>
    <w:r w:rsidRPr="006515A3">
      <w:rPr>
        <w:rFonts w:ascii="Arial" w:hAnsi="Arial" w:cs="Arial"/>
      </w:rPr>
      <w:t xml:space="preserve"> </w:t>
    </w:r>
    <w:r w:rsidRPr="006515A3">
      <w:rPr>
        <w:rStyle w:val="a8"/>
        <w:rFonts w:ascii="Arial" w:hAnsi="Arial" w:cs="Arial"/>
      </w:rPr>
      <w:fldChar w:fldCharType="begin"/>
    </w:r>
    <w:r w:rsidRPr="006515A3">
      <w:rPr>
        <w:rStyle w:val="a8"/>
        <w:rFonts w:ascii="Arial" w:hAnsi="Arial" w:cs="Arial"/>
      </w:rPr>
      <w:instrText xml:space="preserve"> PAGE </w:instrText>
    </w:r>
    <w:r w:rsidRPr="006515A3">
      <w:rPr>
        <w:rStyle w:val="a8"/>
        <w:rFonts w:ascii="Arial" w:hAnsi="Arial" w:cs="Arial"/>
      </w:rPr>
      <w:fldChar w:fldCharType="separate"/>
    </w:r>
    <w:r w:rsidR="008757A0">
      <w:rPr>
        <w:rStyle w:val="a8"/>
        <w:rFonts w:ascii="Arial" w:hAnsi="Arial" w:cs="Arial"/>
        <w:noProof/>
      </w:rPr>
      <w:t>2</w:t>
    </w:r>
    <w:r w:rsidRPr="006515A3">
      <w:rPr>
        <w:rStyle w:val="a8"/>
        <w:rFonts w:ascii="Arial" w:hAnsi="Arial" w:cs="Arial"/>
      </w:rPr>
      <w:fldChar w:fldCharType="end"/>
    </w:r>
    <w:r w:rsidRPr="006515A3">
      <w:rPr>
        <w:rStyle w:val="a8"/>
        <w:rFonts w:ascii="Arial" w:hAnsi="Arial" w:cs="Arial"/>
      </w:rPr>
      <w:t xml:space="preserve"> </w:t>
    </w:r>
    <w:r w:rsidRPr="006515A3">
      <w:rPr>
        <w:rFonts w:ascii="Arial" w:hAnsi="Arial" w:cs="Arial"/>
      </w:rPr>
      <w:t>页</w:t>
    </w:r>
    <w:r w:rsidRPr="006515A3">
      <w:rPr>
        <w:rFonts w:ascii="Arial" w:hAnsi="Arial" w:cs="Arial"/>
      </w:rPr>
      <w:tab/>
    </w:r>
    <w:r>
      <w:rPr>
        <w:rFonts w:ascii="Arial" w:hAnsi="Arial" w:cs="Arial" w:hint="eastAsia"/>
      </w:rPr>
      <w:t xml:space="preserve">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D6039" w:rsidRDefault="000D6039">
      <w:r>
        <w:separator/>
      </w:r>
    </w:p>
  </w:footnote>
  <w:footnote w:type="continuationSeparator" w:id="0">
    <w:p w:rsidR="000D6039" w:rsidRDefault="000D60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4656" w:rsidRDefault="00A74656" w:rsidP="00993341">
    <w:pPr>
      <w:pStyle w:val="a3"/>
      <w:tabs>
        <w:tab w:val="clear" w:pos="8306"/>
        <w:tab w:val="right" w:pos="9360"/>
      </w:tabs>
      <w:jc w:val="both"/>
    </w:pPr>
    <w:r>
      <w:rPr>
        <w:rFonts w:hint="eastAsia"/>
      </w:rPr>
      <w:t>Mftour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>赵锴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9A6EDC"/>
    <w:multiLevelType w:val="hybridMultilevel"/>
    <w:tmpl w:val="2E96BF56"/>
    <w:lvl w:ilvl="0" w:tplc="BFB4D7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9E6455"/>
    <w:multiLevelType w:val="hybridMultilevel"/>
    <w:tmpl w:val="B1F47C9E"/>
    <w:lvl w:ilvl="0" w:tplc="04090001">
      <w:start w:val="1"/>
      <w:numFmt w:val="bullet"/>
      <w:lvlText w:val=""/>
      <w:lvlJc w:val="left"/>
      <w:pPr>
        <w:ind w:left="126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4" w:hanging="420"/>
      </w:pPr>
      <w:rPr>
        <w:rFonts w:ascii="Wingdings" w:hAnsi="Wingdings" w:hint="default"/>
      </w:rPr>
    </w:lvl>
  </w:abstractNum>
  <w:abstractNum w:abstractNumId="2" w15:restartNumberingAfterBreak="0">
    <w:nsid w:val="2DEC77B0"/>
    <w:multiLevelType w:val="hybridMultilevel"/>
    <w:tmpl w:val="4F943F4A"/>
    <w:lvl w:ilvl="0" w:tplc="B986C3E4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8AE02E1E">
      <w:start w:val="1"/>
      <w:numFmt w:val="bullet"/>
      <w:lvlText w:val="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9EE411C8">
      <w:start w:val="1"/>
      <w:numFmt w:val="decimal"/>
      <w:lvlText w:val="%3)"/>
      <w:lvlJc w:val="left"/>
      <w:pPr>
        <w:tabs>
          <w:tab w:val="num" w:pos="1620"/>
        </w:tabs>
        <w:ind w:left="1620" w:hanging="360"/>
      </w:pPr>
      <w:rPr>
        <w:rFonts w:eastAsia="??" w:hint="default"/>
      </w:rPr>
    </w:lvl>
    <w:lvl w:ilvl="3" w:tplc="64D22A80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D140087C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D194CD74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88CC5E52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EC68DA84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76A63192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" w15:restartNumberingAfterBreak="0">
    <w:nsid w:val="37A73E22"/>
    <w:multiLevelType w:val="hybridMultilevel"/>
    <w:tmpl w:val="B518D2FE"/>
    <w:lvl w:ilvl="0" w:tplc="04090011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88B6BD6"/>
    <w:multiLevelType w:val="hybridMultilevel"/>
    <w:tmpl w:val="9BDCE2CC"/>
    <w:lvl w:ilvl="0" w:tplc="9C527A48">
      <w:start w:val="1"/>
      <w:numFmt w:val="decimal"/>
      <w:lvlText w:val="%1)"/>
      <w:lvlJc w:val="left"/>
      <w:pPr>
        <w:tabs>
          <w:tab w:val="num" w:pos="1260"/>
        </w:tabs>
        <w:ind w:left="1260" w:hanging="420"/>
      </w:pPr>
    </w:lvl>
    <w:lvl w:ilvl="1" w:tplc="886E8DAE">
      <w:start w:val="1"/>
      <w:numFmt w:val="decimal"/>
      <w:lvlText w:val="%2）"/>
      <w:lvlJc w:val="left"/>
      <w:pPr>
        <w:tabs>
          <w:tab w:val="num" w:pos="1620"/>
        </w:tabs>
        <w:ind w:left="1620" w:hanging="360"/>
      </w:pPr>
      <w:rPr>
        <w:rFonts w:hint="eastAsia"/>
      </w:rPr>
    </w:lvl>
    <w:lvl w:ilvl="2" w:tplc="E8C0CE38" w:tentative="1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</w:lvl>
    <w:lvl w:ilvl="3" w:tplc="D9E4A068" w:tentative="1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</w:lvl>
    <w:lvl w:ilvl="4" w:tplc="489E2366" w:tentative="1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</w:lvl>
    <w:lvl w:ilvl="5" w:tplc="83B2D3D0" w:tentative="1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</w:lvl>
    <w:lvl w:ilvl="6" w:tplc="6EF8BEDC" w:tentative="1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</w:lvl>
    <w:lvl w:ilvl="7" w:tplc="9B9052E8" w:tentative="1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</w:lvl>
    <w:lvl w:ilvl="8" w:tplc="E72C3444" w:tentative="1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</w:lvl>
  </w:abstractNum>
  <w:abstractNum w:abstractNumId="5" w15:restartNumberingAfterBreak="0">
    <w:nsid w:val="3C3E52D4"/>
    <w:multiLevelType w:val="multilevel"/>
    <w:tmpl w:val="54A6EEE2"/>
    <w:lvl w:ilvl="0">
      <w:start w:val="1"/>
      <w:numFmt w:val="chineseCountingThousand"/>
      <w:lvlText w:val="%1、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1">
      <w:start w:val="1"/>
      <w:numFmt w:val="decimal"/>
      <w:lvlText w:val="%2、"/>
      <w:lvlJc w:val="left"/>
      <w:pPr>
        <w:tabs>
          <w:tab w:val="num" w:pos="0"/>
        </w:tabs>
        <w:ind w:left="0" w:firstLine="0"/>
      </w:pPr>
      <w:rPr>
        <w:rFonts w:hint="default"/>
        <w:sz w:val="28"/>
        <w:szCs w:val="28"/>
      </w:rPr>
    </w:lvl>
    <w:lvl w:ilvl="2">
      <w:start w:val="1"/>
      <w:numFmt w:val="decimal"/>
      <w:suff w:val="nothing"/>
      <w:lvlText w:val="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suff w:val="nothing"/>
      <w:lvlText w:val="%1.%2.%3.%4.%5.%6 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nothing"/>
      <w:lvlText w:val="%1.%2.%3.%4.%5.%6.%7 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6" w15:restartNumberingAfterBreak="0">
    <w:nsid w:val="611D5B06"/>
    <w:multiLevelType w:val="multilevel"/>
    <w:tmpl w:val="902A35B0"/>
    <w:lvl w:ilvl="0">
      <w:start w:val="1"/>
      <w:numFmt w:val="chineseCountingThousand"/>
      <w:pStyle w:val="1"/>
      <w:lvlText w:val="%1、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1">
      <w:start w:val="1"/>
      <w:numFmt w:val="decimal"/>
      <w:pStyle w:val="2"/>
      <w:lvlText w:val="%2、"/>
      <w:lvlJc w:val="left"/>
      <w:pPr>
        <w:tabs>
          <w:tab w:val="num" w:pos="0"/>
        </w:tabs>
        <w:ind w:left="0" w:firstLine="0"/>
      </w:pPr>
      <w:rPr>
        <w:rFonts w:hint="default"/>
        <w:sz w:val="28"/>
        <w:szCs w:val="28"/>
      </w:rPr>
    </w:lvl>
    <w:lvl w:ilvl="2">
      <w:start w:val="1"/>
      <w:numFmt w:val="decimal"/>
      <w:pStyle w:val="3"/>
      <w:suff w:val="nothing"/>
      <w:lvlText w:val="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nothing"/>
      <w:lvlText w:val="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pStyle w:val="6"/>
      <w:suff w:val="nothing"/>
      <w:lvlText w:val="%1.%2.%3.%4.%5.%6 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7"/>
      <w:suff w:val="nothing"/>
      <w:lvlText w:val="%1.%2.%3.%4.%5.%6.%7 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7" w15:restartNumberingAfterBreak="0">
    <w:nsid w:val="63FE65DE"/>
    <w:multiLevelType w:val="hybridMultilevel"/>
    <w:tmpl w:val="83944FAE"/>
    <w:lvl w:ilvl="0" w:tplc="04090011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2A123A64">
      <w:start w:val="1"/>
      <w:numFmt w:val="decimal"/>
      <w:lvlText w:val="%2.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 w15:restartNumberingAfterBreak="0">
    <w:nsid w:val="681F29C4"/>
    <w:multiLevelType w:val="hybridMultilevel"/>
    <w:tmpl w:val="3F10CBCE"/>
    <w:lvl w:ilvl="0" w:tplc="9DFE9714">
      <w:start w:val="1"/>
      <w:numFmt w:val="decimal"/>
      <w:lvlText w:val="%1、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5" w:hanging="420"/>
      </w:pPr>
    </w:lvl>
    <w:lvl w:ilvl="2" w:tplc="0409001B" w:tentative="1">
      <w:start w:val="1"/>
      <w:numFmt w:val="lowerRoman"/>
      <w:lvlText w:val="%3."/>
      <w:lvlJc w:val="right"/>
      <w:pPr>
        <w:ind w:left="1695" w:hanging="420"/>
      </w:pPr>
    </w:lvl>
    <w:lvl w:ilvl="3" w:tplc="0409000F" w:tentative="1">
      <w:start w:val="1"/>
      <w:numFmt w:val="decimal"/>
      <w:lvlText w:val="%4."/>
      <w:lvlJc w:val="left"/>
      <w:pPr>
        <w:ind w:left="2115" w:hanging="420"/>
      </w:pPr>
    </w:lvl>
    <w:lvl w:ilvl="4" w:tplc="04090019" w:tentative="1">
      <w:start w:val="1"/>
      <w:numFmt w:val="lowerLetter"/>
      <w:lvlText w:val="%5)"/>
      <w:lvlJc w:val="left"/>
      <w:pPr>
        <w:ind w:left="2535" w:hanging="420"/>
      </w:pPr>
    </w:lvl>
    <w:lvl w:ilvl="5" w:tplc="0409001B" w:tentative="1">
      <w:start w:val="1"/>
      <w:numFmt w:val="lowerRoman"/>
      <w:lvlText w:val="%6."/>
      <w:lvlJc w:val="right"/>
      <w:pPr>
        <w:ind w:left="2955" w:hanging="420"/>
      </w:pPr>
    </w:lvl>
    <w:lvl w:ilvl="6" w:tplc="0409000F" w:tentative="1">
      <w:start w:val="1"/>
      <w:numFmt w:val="decimal"/>
      <w:lvlText w:val="%7."/>
      <w:lvlJc w:val="left"/>
      <w:pPr>
        <w:ind w:left="3375" w:hanging="420"/>
      </w:pPr>
    </w:lvl>
    <w:lvl w:ilvl="7" w:tplc="04090019" w:tentative="1">
      <w:start w:val="1"/>
      <w:numFmt w:val="lowerLetter"/>
      <w:lvlText w:val="%8)"/>
      <w:lvlJc w:val="left"/>
      <w:pPr>
        <w:ind w:left="3795" w:hanging="420"/>
      </w:pPr>
    </w:lvl>
    <w:lvl w:ilvl="8" w:tplc="0409001B" w:tentative="1">
      <w:start w:val="1"/>
      <w:numFmt w:val="lowerRoman"/>
      <w:lvlText w:val="%9."/>
      <w:lvlJc w:val="right"/>
      <w:pPr>
        <w:ind w:left="4215" w:hanging="420"/>
      </w:pPr>
    </w:lvl>
  </w:abstractNum>
  <w:abstractNum w:abstractNumId="9" w15:restartNumberingAfterBreak="0">
    <w:nsid w:val="771A727E"/>
    <w:multiLevelType w:val="hybridMultilevel"/>
    <w:tmpl w:val="D8E6B336"/>
    <w:lvl w:ilvl="0" w:tplc="48C06F5E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AE45E76"/>
    <w:multiLevelType w:val="multilevel"/>
    <w:tmpl w:val="8B6AD4BE"/>
    <w:lvl w:ilvl="0">
      <w:start w:val="1"/>
      <w:numFmt w:val="chineseCountingThousand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2、"/>
      <w:lvlJc w:val="left"/>
      <w:pPr>
        <w:ind w:left="0" w:firstLine="0"/>
      </w:pPr>
      <w:rPr>
        <w:rFonts w:hint="default"/>
        <w:sz w:val="28"/>
        <w:szCs w:val="28"/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suff w:val="nothing"/>
      <w:lvlText w:val="%1.%2.%3.%4.%5.%6 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nothing"/>
      <w:lvlText w:val="%1.%2.%3.%4.%5.%6.%7 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11" w15:restartNumberingAfterBreak="0">
    <w:nsid w:val="7B042053"/>
    <w:multiLevelType w:val="hybridMultilevel"/>
    <w:tmpl w:val="6CDA5A4C"/>
    <w:lvl w:ilvl="0" w:tplc="A870738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6"/>
  </w:num>
  <w:num w:numId="5">
    <w:abstractNumId w:val="6"/>
  </w:num>
  <w:num w:numId="6">
    <w:abstractNumId w:val="6"/>
  </w:num>
  <w:num w:numId="7">
    <w:abstractNumId w:val="7"/>
  </w:num>
  <w:num w:numId="8">
    <w:abstractNumId w:val="10"/>
  </w:num>
  <w:num w:numId="9">
    <w:abstractNumId w:val="5"/>
  </w:num>
  <w:num w:numId="10">
    <w:abstractNumId w:val="6"/>
  </w:num>
  <w:num w:numId="11">
    <w:abstractNumId w:val="6"/>
  </w:num>
  <w:num w:numId="12">
    <w:abstractNumId w:val="6"/>
  </w:num>
  <w:num w:numId="13">
    <w:abstractNumId w:val="6"/>
  </w:num>
  <w:num w:numId="14">
    <w:abstractNumId w:val="6"/>
  </w:num>
  <w:num w:numId="15">
    <w:abstractNumId w:val="6"/>
  </w:num>
  <w:num w:numId="16">
    <w:abstractNumId w:val="6"/>
  </w:num>
  <w:num w:numId="17">
    <w:abstractNumId w:val="6"/>
  </w:num>
  <w:num w:numId="18">
    <w:abstractNumId w:val="6"/>
  </w:num>
  <w:num w:numId="19">
    <w:abstractNumId w:val="6"/>
  </w:num>
  <w:num w:numId="20">
    <w:abstractNumId w:val="6"/>
  </w:num>
  <w:num w:numId="21">
    <w:abstractNumId w:val="6"/>
  </w:num>
  <w:num w:numId="22">
    <w:abstractNumId w:val="6"/>
  </w:num>
  <w:num w:numId="23">
    <w:abstractNumId w:val="0"/>
  </w:num>
  <w:num w:numId="24">
    <w:abstractNumId w:val="6"/>
  </w:num>
  <w:num w:numId="25">
    <w:abstractNumId w:val="9"/>
  </w:num>
  <w:num w:numId="2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"/>
  </w:num>
  <w:num w:numId="28">
    <w:abstractNumId w:val="6"/>
  </w:num>
  <w:num w:numId="29">
    <w:abstractNumId w:val="6"/>
  </w:num>
  <w:num w:numId="30">
    <w:abstractNumId w:val="6"/>
  </w:num>
  <w:num w:numId="31">
    <w:abstractNumId w:val="6"/>
  </w:num>
  <w:num w:numId="32">
    <w:abstractNumId w:val="6"/>
  </w:num>
  <w:num w:numId="33">
    <w:abstractNumId w:val="6"/>
  </w:num>
  <w:num w:numId="34">
    <w:abstractNumId w:val="6"/>
  </w:num>
  <w:num w:numId="35">
    <w:abstractNumId w:val="6"/>
  </w:num>
  <w:num w:numId="36">
    <w:abstractNumId w:val="6"/>
  </w:num>
  <w:num w:numId="37">
    <w:abstractNumId w:val="6"/>
  </w:num>
  <w:num w:numId="38">
    <w:abstractNumId w:val="6"/>
  </w:num>
  <w:num w:numId="39">
    <w:abstractNumId w:val="1"/>
  </w:num>
  <w:num w:numId="40">
    <w:abstractNumId w:val="8"/>
  </w:num>
  <w:num w:numId="41">
    <w:abstractNumId w:val="11"/>
  </w:num>
  <w:numIdMacAtCleanup w:val="3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Zhao Kai">
    <w15:presenceInfo w15:providerId="None" w15:userId="Zhao Kai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6A61"/>
    <w:rsid w:val="00000505"/>
    <w:rsid w:val="000049CB"/>
    <w:rsid w:val="00010721"/>
    <w:rsid w:val="00014D15"/>
    <w:rsid w:val="00015911"/>
    <w:rsid w:val="00025BF5"/>
    <w:rsid w:val="00030A67"/>
    <w:rsid w:val="00043003"/>
    <w:rsid w:val="00050398"/>
    <w:rsid w:val="00057E8F"/>
    <w:rsid w:val="0006375D"/>
    <w:rsid w:val="00070BBD"/>
    <w:rsid w:val="00071150"/>
    <w:rsid w:val="00071A95"/>
    <w:rsid w:val="00071ED7"/>
    <w:rsid w:val="000733B2"/>
    <w:rsid w:val="00083DCE"/>
    <w:rsid w:val="0008492E"/>
    <w:rsid w:val="00086723"/>
    <w:rsid w:val="000B2ED7"/>
    <w:rsid w:val="000B6D99"/>
    <w:rsid w:val="000D0112"/>
    <w:rsid w:val="000D332A"/>
    <w:rsid w:val="000D3B6F"/>
    <w:rsid w:val="000D6039"/>
    <w:rsid w:val="00125E19"/>
    <w:rsid w:val="0012709F"/>
    <w:rsid w:val="00137EAB"/>
    <w:rsid w:val="00143BA7"/>
    <w:rsid w:val="00143E07"/>
    <w:rsid w:val="001452A2"/>
    <w:rsid w:val="00150077"/>
    <w:rsid w:val="00152E03"/>
    <w:rsid w:val="00153D31"/>
    <w:rsid w:val="00171E4F"/>
    <w:rsid w:val="00176D82"/>
    <w:rsid w:val="00181385"/>
    <w:rsid w:val="001813C4"/>
    <w:rsid w:val="00191CD5"/>
    <w:rsid w:val="0019236E"/>
    <w:rsid w:val="00194FFE"/>
    <w:rsid w:val="001A7ACA"/>
    <w:rsid w:val="001B6B05"/>
    <w:rsid w:val="001B6BC8"/>
    <w:rsid w:val="001B7ADC"/>
    <w:rsid w:val="001D5400"/>
    <w:rsid w:val="001E041B"/>
    <w:rsid w:val="001E14F7"/>
    <w:rsid w:val="001E345F"/>
    <w:rsid w:val="002000D8"/>
    <w:rsid w:val="00201DC6"/>
    <w:rsid w:val="002123E7"/>
    <w:rsid w:val="002150ED"/>
    <w:rsid w:val="00225240"/>
    <w:rsid w:val="00226E25"/>
    <w:rsid w:val="00227466"/>
    <w:rsid w:val="002362FD"/>
    <w:rsid w:val="00266DC6"/>
    <w:rsid w:val="0027400D"/>
    <w:rsid w:val="00275923"/>
    <w:rsid w:val="00283ED5"/>
    <w:rsid w:val="00291857"/>
    <w:rsid w:val="002A3AF4"/>
    <w:rsid w:val="002B5B48"/>
    <w:rsid w:val="002B748F"/>
    <w:rsid w:val="002C2412"/>
    <w:rsid w:val="002C2AFB"/>
    <w:rsid w:val="002E01AA"/>
    <w:rsid w:val="0030676B"/>
    <w:rsid w:val="003076D2"/>
    <w:rsid w:val="003205E0"/>
    <w:rsid w:val="003216AB"/>
    <w:rsid w:val="003247F2"/>
    <w:rsid w:val="0032605B"/>
    <w:rsid w:val="0032793F"/>
    <w:rsid w:val="003415D8"/>
    <w:rsid w:val="003425C6"/>
    <w:rsid w:val="00347F98"/>
    <w:rsid w:val="003616B0"/>
    <w:rsid w:val="00370C9A"/>
    <w:rsid w:val="003814C7"/>
    <w:rsid w:val="00397642"/>
    <w:rsid w:val="00397865"/>
    <w:rsid w:val="003A1FB0"/>
    <w:rsid w:val="003A41F9"/>
    <w:rsid w:val="003A52EB"/>
    <w:rsid w:val="003B3F17"/>
    <w:rsid w:val="003B54DB"/>
    <w:rsid w:val="003B6E15"/>
    <w:rsid w:val="003C23D0"/>
    <w:rsid w:val="003E0815"/>
    <w:rsid w:val="003E4BCA"/>
    <w:rsid w:val="003F1BA5"/>
    <w:rsid w:val="003F5557"/>
    <w:rsid w:val="004069B1"/>
    <w:rsid w:val="00406C2A"/>
    <w:rsid w:val="00411C13"/>
    <w:rsid w:val="004229B4"/>
    <w:rsid w:val="004328AF"/>
    <w:rsid w:val="004447D6"/>
    <w:rsid w:val="004448D3"/>
    <w:rsid w:val="0044687A"/>
    <w:rsid w:val="00451B4E"/>
    <w:rsid w:val="00473494"/>
    <w:rsid w:val="004737CC"/>
    <w:rsid w:val="004872CB"/>
    <w:rsid w:val="00493B28"/>
    <w:rsid w:val="004A2550"/>
    <w:rsid w:val="004C0DEB"/>
    <w:rsid w:val="004D0DE5"/>
    <w:rsid w:val="004D54F0"/>
    <w:rsid w:val="004D69A8"/>
    <w:rsid w:val="004F29AB"/>
    <w:rsid w:val="005049BA"/>
    <w:rsid w:val="0050610B"/>
    <w:rsid w:val="00511CA9"/>
    <w:rsid w:val="0052295F"/>
    <w:rsid w:val="005446DB"/>
    <w:rsid w:val="0054678E"/>
    <w:rsid w:val="005545FA"/>
    <w:rsid w:val="00562301"/>
    <w:rsid w:val="00566804"/>
    <w:rsid w:val="005674BB"/>
    <w:rsid w:val="005705D6"/>
    <w:rsid w:val="00574A6F"/>
    <w:rsid w:val="00576379"/>
    <w:rsid w:val="005769A4"/>
    <w:rsid w:val="005825A7"/>
    <w:rsid w:val="005A0E5A"/>
    <w:rsid w:val="005A6DEA"/>
    <w:rsid w:val="005C04F0"/>
    <w:rsid w:val="005D7D2A"/>
    <w:rsid w:val="005E1C98"/>
    <w:rsid w:val="005F6A42"/>
    <w:rsid w:val="0060650A"/>
    <w:rsid w:val="00617C91"/>
    <w:rsid w:val="00632486"/>
    <w:rsid w:val="00633F3D"/>
    <w:rsid w:val="006410DF"/>
    <w:rsid w:val="00641283"/>
    <w:rsid w:val="00641AF0"/>
    <w:rsid w:val="00646620"/>
    <w:rsid w:val="006470E3"/>
    <w:rsid w:val="006515A3"/>
    <w:rsid w:val="00663CB1"/>
    <w:rsid w:val="0067754D"/>
    <w:rsid w:val="00681C5B"/>
    <w:rsid w:val="00686E7C"/>
    <w:rsid w:val="00691DC4"/>
    <w:rsid w:val="00692E9C"/>
    <w:rsid w:val="00693502"/>
    <w:rsid w:val="006A0441"/>
    <w:rsid w:val="006A395A"/>
    <w:rsid w:val="006B13C2"/>
    <w:rsid w:val="006B31C0"/>
    <w:rsid w:val="006B4628"/>
    <w:rsid w:val="006B6940"/>
    <w:rsid w:val="006C0C0F"/>
    <w:rsid w:val="006C3D9A"/>
    <w:rsid w:val="006C5A08"/>
    <w:rsid w:val="006D025C"/>
    <w:rsid w:val="006D3FC4"/>
    <w:rsid w:val="006D55DB"/>
    <w:rsid w:val="006D64E0"/>
    <w:rsid w:val="006E5B85"/>
    <w:rsid w:val="0071421E"/>
    <w:rsid w:val="0071424E"/>
    <w:rsid w:val="007175CD"/>
    <w:rsid w:val="0071772F"/>
    <w:rsid w:val="00721EC6"/>
    <w:rsid w:val="007254F2"/>
    <w:rsid w:val="007317D2"/>
    <w:rsid w:val="007367D4"/>
    <w:rsid w:val="00740711"/>
    <w:rsid w:val="00742623"/>
    <w:rsid w:val="007464F1"/>
    <w:rsid w:val="00752618"/>
    <w:rsid w:val="00763027"/>
    <w:rsid w:val="00763E2A"/>
    <w:rsid w:val="00770F9C"/>
    <w:rsid w:val="00773215"/>
    <w:rsid w:val="00773443"/>
    <w:rsid w:val="007811A9"/>
    <w:rsid w:val="00781C52"/>
    <w:rsid w:val="00781CB8"/>
    <w:rsid w:val="00791A11"/>
    <w:rsid w:val="00792C48"/>
    <w:rsid w:val="00795FD6"/>
    <w:rsid w:val="007A0ED4"/>
    <w:rsid w:val="007A191F"/>
    <w:rsid w:val="007A20C3"/>
    <w:rsid w:val="007A399C"/>
    <w:rsid w:val="007A57DD"/>
    <w:rsid w:val="007A7C73"/>
    <w:rsid w:val="007B13EF"/>
    <w:rsid w:val="007B549C"/>
    <w:rsid w:val="007C4B81"/>
    <w:rsid w:val="007D5C55"/>
    <w:rsid w:val="007E1E0A"/>
    <w:rsid w:val="007E5A8A"/>
    <w:rsid w:val="007F2A09"/>
    <w:rsid w:val="00800681"/>
    <w:rsid w:val="00802CAE"/>
    <w:rsid w:val="008030FB"/>
    <w:rsid w:val="00805216"/>
    <w:rsid w:val="00805334"/>
    <w:rsid w:val="0081487F"/>
    <w:rsid w:val="00824253"/>
    <w:rsid w:val="0083228A"/>
    <w:rsid w:val="00833B8B"/>
    <w:rsid w:val="008448F1"/>
    <w:rsid w:val="00853C76"/>
    <w:rsid w:val="0085482D"/>
    <w:rsid w:val="00865B94"/>
    <w:rsid w:val="008757A0"/>
    <w:rsid w:val="00875A9A"/>
    <w:rsid w:val="00880260"/>
    <w:rsid w:val="00882531"/>
    <w:rsid w:val="00895126"/>
    <w:rsid w:val="008A1D17"/>
    <w:rsid w:val="008A239A"/>
    <w:rsid w:val="008A2BDA"/>
    <w:rsid w:val="008A38CF"/>
    <w:rsid w:val="008A4A4D"/>
    <w:rsid w:val="008B1A35"/>
    <w:rsid w:val="008B4953"/>
    <w:rsid w:val="008B4D82"/>
    <w:rsid w:val="008B6CE6"/>
    <w:rsid w:val="008B7010"/>
    <w:rsid w:val="008B728D"/>
    <w:rsid w:val="008D348D"/>
    <w:rsid w:val="008E387B"/>
    <w:rsid w:val="008E5DEE"/>
    <w:rsid w:val="00902D88"/>
    <w:rsid w:val="009031DC"/>
    <w:rsid w:val="00911EE5"/>
    <w:rsid w:val="00913E2F"/>
    <w:rsid w:val="00917912"/>
    <w:rsid w:val="00922EC8"/>
    <w:rsid w:val="00940B8D"/>
    <w:rsid w:val="00965C0F"/>
    <w:rsid w:val="00966A61"/>
    <w:rsid w:val="00973BB5"/>
    <w:rsid w:val="0097719E"/>
    <w:rsid w:val="00990814"/>
    <w:rsid w:val="00993341"/>
    <w:rsid w:val="00993E79"/>
    <w:rsid w:val="009A0CB7"/>
    <w:rsid w:val="009A698A"/>
    <w:rsid w:val="009B76F2"/>
    <w:rsid w:val="009C47F8"/>
    <w:rsid w:val="009D2F83"/>
    <w:rsid w:val="009E5CB6"/>
    <w:rsid w:val="009F665E"/>
    <w:rsid w:val="00A02285"/>
    <w:rsid w:val="00A02DAE"/>
    <w:rsid w:val="00A20E75"/>
    <w:rsid w:val="00A22C23"/>
    <w:rsid w:val="00A32376"/>
    <w:rsid w:val="00A365F7"/>
    <w:rsid w:val="00A3711E"/>
    <w:rsid w:val="00A45487"/>
    <w:rsid w:val="00A4693E"/>
    <w:rsid w:val="00A47B35"/>
    <w:rsid w:val="00A67EA2"/>
    <w:rsid w:val="00A73FE6"/>
    <w:rsid w:val="00A74656"/>
    <w:rsid w:val="00A876C4"/>
    <w:rsid w:val="00AA07EF"/>
    <w:rsid w:val="00AA0D9B"/>
    <w:rsid w:val="00AA5A89"/>
    <w:rsid w:val="00AB2DBD"/>
    <w:rsid w:val="00AB5AE1"/>
    <w:rsid w:val="00AC48BA"/>
    <w:rsid w:val="00AC6197"/>
    <w:rsid w:val="00AD1335"/>
    <w:rsid w:val="00AD48F9"/>
    <w:rsid w:val="00AF25D1"/>
    <w:rsid w:val="00AF4880"/>
    <w:rsid w:val="00B031C5"/>
    <w:rsid w:val="00B0372F"/>
    <w:rsid w:val="00B06F25"/>
    <w:rsid w:val="00B12E6C"/>
    <w:rsid w:val="00B148DD"/>
    <w:rsid w:val="00B165FE"/>
    <w:rsid w:val="00B251B7"/>
    <w:rsid w:val="00B26AFB"/>
    <w:rsid w:val="00B27AFE"/>
    <w:rsid w:val="00B30FF0"/>
    <w:rsid w:val="00B34EED"/>
    <w:rsid w:val="00B35D33"/>
    <w:rsid w:val="00B4137C"/>
    <w:rsid w:val="00B5114C"/>
    <w:rsid w:val="00B632BF"/>
    <w:rsid w:val="00B70B0F"/>
    <w:rsid w:val="00B7143D"/>
    <w:rsid w:val="00B7432D"/>
    <w:rsid w:val="00B774E8"/>
    <w:rsid w:val="00B84346"/>
    <w:rsid w:val="00B96509"/>
    <w:rsid w:val="00BA0A8B"/>
    <w:rsid w:val="00BA11EA"/>
    <w:rsid w:val="00BA2F53"/>
    <w:rsid w:val="00BB0A31"/>
    <w:rsid w:val="00BC3CE3"/>
    <w:rsid w:val="00BC41DC"/>
    <w:rsid w:val="00BC545E"/>
    <w:rsid w:val="00BD6C22"/>
    <w:rsid w:val="00BD7320"/>
    <w:rsid w:val="00BE28E0"/>
    <w:rsid w:val="00BE30CB"/>
    <w:rsid w:val="00BE7A24"/>
    <w:rsid w:val="00BF16D4"/>
    <w:rsid w:val="00BF20BC"/>
    <w:rsid w:val="00BF30E4"/>
    <w:rsid w:val="00BF691F"/>
    <w:rsid w:val="00BF7F4E"/>
    <w:rsid w:val="00C060DC"/>
    <w:rsid w:val="00C0655D"/>
    <w:rsid w:val="00C06967"/>
    <w:rsid w:val="00C07961"/>
    <w:rsid w:val="00C17B7B"/>
    <w:rsid w:val="00C32492"/>
    <w:rsid w:val="00C34771"/>
    <w:rsid w:val="00C45022"/>
    <w:rsid w:val="00C45B14"/>
    <w:rsid w:val="00C507DF"/>
    <w:rsid w:val="00C50DAD"/>
    <w:rsid w:val="00C579AA"/>
    <w:rsid w:val="00C656A9"/>
    <w:rsid w:val="00C65FCD"/>
    <w:rsid w:val="00C674AD"/>
    <w:rsid w:val="00C70157"/>
    <w:rsid w:val="00C73CB9"/>
    <w:rsid w:val="00C8091F"/>
    <w:rsid w:val="00C85EA2"/>
    <w:rsid w:val="00C92AA2"/>
    <w:rsid w:val="00C97E81"/>
    <w:rsid w:val="00CB3EC9"/>
    <w:rsid w:val="00CC051B"/>
    <w:rsid w:val="00CC7D7F"/>
    <w:rsid w:val="00CD186B"/>
    <w:rsid w:val="00CE4312"/>
    <w:rsid w:val="00CE788B"/>
    <w:rsid w:val="00CE7BCF"/>
    <w:rsid w:val="00CF03F2"/>
    <w:rsid w:val="00CF0756"/>
    <w:rsid w:val="00CF4BB3"/>
    <w:rsid w:val="00CF522C"/>
    <w:rsid w:val="00D033C7"/>
    <w:rsid w:val="00D0623C"/>
    <w:rsid w:val="00D0731D"/>
    <w:rsid w:val="00D14E40"/>
    <w:rsid w:val="00D1512A"/>
    <w:rsid w:val="00D22DBD"/>
    <w:rsid w:val="00D23B3A"/>
    <w:rsid w:val="00D25720"/>
    <w:rsid w:val="00D339EE"/>
    <w:rsid w:val="00D4234F"/>
    <w:rsid w:val="00D43400"/>
    <w:rsid w:val="00D442CD"/>
    <w:rsid w:val="00D479E3"/>
    <w:rsid w:val="00D547B1"/>
    <w:rsid w:val="00D57208"/>
    <w:rsid w:val="00D706EE"/>
    <w:rsid w:val="00D7338A"/>
    <w:rsid w:val="00D81128"/>
    <w:rsid w:val="00D834E5"/>
    <w:rsid w:val="00D958CB"/>
    <w:rsid w:val="00DA00F4"/>
    <w:rsid w:val="00DA3BD1"/>
    <w:rsid w:val="00DA4272"/>
    <w:rsid w:val="00DA73C4"/>
    <w:rsid w:val="00DB01AA"/>
    <w:rsid w:val="00DB507E"/>
    <w:rsid w:val="00DC0164"/>
    <w:rsid w:val="00DC4EE1"/>
    <w:rsid w:val="00DC63E6"/>
    <w:rsid w:val="00DC7A2D"/>
    <w:rsid w:val="00DD20E9"/>
    <w:rsid w:val="00DD4CB3"/>
    <w:rsid w:val="00DF4853"/>
    <w:rsid w:val="00DF4BC5"/>
    <w:rsid w:val="00E00B38"/>
    <w:rsid w:val="00E14C72"/>
    <w:rsid w:val="00E17982"/>
    <w:rsid w:val="00E22D06"/>
    <w:rsid w:val="00E24E5D"/>
    <w:rsid w:val="00E33A57"/>
    <w:rsid w:val="00E40650"/>
    <w:rsid w:val="00E42163"/>
    <w:rsid w:val="00E438D7"/>
    <w:rsid w:val="00E47465"/>
    <w:rsid w:val="00E60A94"/>
    <w:rsid w:val="00E66282"/>
    <w:rsid w:val="00E67A7B"/>
    <w:rsid w:val="00E83D7E"/>
    <w:rsid w:val="00E92F4A"/>
    <w:rsid w:val="00E95E39"/>
    <w:rsid w:val="00EA10D7"/>
    <w:rsid w:val="00EA2D1C"/>
    <w:rsid w:val="00EB14F3"/>
    <w:rsid w:val="00EB1DE7"/>
    <w:rsid w:val="00EB2BCA"/>
    <w:rsid w:val="00EB5A66"/>
    <w:rsid w:val="00EC0B9E"/>
    <w:rsid w:val="00EC5A8D"/>
    <w:rsid w:val="00ED13E4"/>
    <w:rsid w:val="00ED5E17"/>
    <w:rsid w:val="00EE3F90"/>
    <w:rsid w:val="00EF0A88"/>
    <w:rsid w:val="00EF1699"/>
    <w:rsid w:val="00EF340E"/>
    <w:rsid w:val="00F04653"/>
    <w:rsid w:val="00F072C4"/>
    <w:rsid w:val="00F25DD9"/>
    <w:rsid w:val="00F266DE"/>
    <w:rsid w:val="00F3419A"/>
    <w:rsid w:val="00F35425"/>
    <w:rsid w:val="00F37F41"/>
    <w:rsid w:val="00F53332"/>
    <w:rsid w:val="00F61C43"/>
    <w:rsid w:val="00F65A42"/>
    <w:rsid w:val="00F667CA"/>
    <w:rsid w:val="00F718A4"/>
    <w:rsid w:val="00F7363B"/>
    <w:rsid w:val="00F73BBE"/>
    <w:rsid w:val="00F86A8A"/>
    <w:rsid w:val="00F94474"/>
    <w:rsid w:val="00F94C3A"/>
    <w:rsid w:val="00FA181F"/>
    <w:rsid w:val="00FA4385"/>
    <w:rsid w:val="00FB1700"/>
    <w:rsid w:val="00FC0DE3"/>
    <w:rsid w:val="00FC7712"/>
    <w:rsid w:val="00FD34C7"/>
    <w:rsid w:val="00FD6286"/>
    <w:rsid w:val="00FE3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A68F9579-77D3-4193-BB44-14D165265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7F2A09"/>
    <w:pPr>
      <w:keepNext/>
      <w:keepLines/>
      <w:numPr>
        <w:numId w:val="1"/>
      </w:numPr>
      <w:spacing w:before="100" w:beforeAutospacing="1" w:after="100" w:afterAutospacing="1" w:line="48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qFormat/>
    <w:rsid w:val="007F2A09"/>
    <w:pPr>
      <w:keepNext/>
      <w:keepLines/>
      <w:numPr>
        <w:ilvl w:val="1"/>
        <w:numId w:val="1"/>
      </w:numPr>
      <w:spacing w:before="100" w:beforeAutospacing="1" w:after="100" w:afterAutospacing="1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qFormat/>
    <w:rsid w:val="007F2A09"/>
    <w:pPr>
      <w:keepNext/>
      <w:numPr>
        <w:ilvl w:val="2"/>
        <w:numId w:val="1"/>
      </w:numPr>
      <w:spacing w:before="100" w:beforeAutospacing="1" w:after="100" w:afterAutospacing="1"/>
      <w:outlineLvl w:val="2"/>
    </w:pPr>
    <w:rPr>
      <w:rFonts w:cs="Arial"/>
      <w:b/>
      <w:bCs/>
      <w:sz w:val="28"/>
      <w:szCs w:val="26"/>
    </w:rPr>
  </w:style>
  <w:style w:type="paragraph" w:styleId="4">
    <w:name w:val="heading 4"/>
    <w:aliases w:val="H4,PIM 4,h4"/>
    <w:basedOn w:val="a"/>
    <w:next w:val="a"/>
    <w:qFormat/>
    <w:rsid w:val="007F2A09"/>
    <w:pPr>
      <w:keepNext/>
      <w:numPr>
        <w:ilvl w:val="3"/>
        <w:numId w:val="1"/>
      </w:numPr>
      <w:spacing w:before="100" w:beforeAutospacing="1" w:after="100" w:afterAutospacing="1"/>
      <w:outlineLvl w:val="3"/>
    </w:pPr>
    <w:rPr>
      <w:b/>
      <w:bCs/>
      <w:sz w:val="24"/>
      <w:szCs w:val="28"/>
    </w:rPr>
  </w:style>
  <w:style w:type="paragraph" w:styleId="5">
    <w:name w:val="heading 5"/>
    <w:aliases w:val="H5,PIM 5"/>
    <w:basedOn w:val="a"/>
    <w:next w:val="a"/>
    <w:qFormat/>
    <w:rsid w:val="007F2A09"/>
    <w:pPr>
      <w:keepNext/>
      <w:keepLines/>
      <w:numPr>
        <w:ilvl w:val="4"/>
        <w:numId w:val="1"/>
      </w:numPr>
      <w:spacing w:before="100" w:beforeAutospacing="1" w:after="100" w:afterAutospacing="1"/>
      <w:outlineLvl w:val="4"/>
    </w:pPr>
    <w:rPr>
      <w:rFonts w:ascii="Times" w:hAnsi="Times"/>
      <w:b/>
      <w:bCs/>
      <w:szCs w:val="28"/>
    </w:rPr>
  </w:style>
  <w:style w:type="paragraph" w:styleId="6">
    <w:name w:val="heading 6"/>
    <w:basedOn w:val="a"/>
    <w:next w:val="a"/>
    <w:qFormat/>
    <w:rsid w:val="007F2A0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qFormat/>
    <w:rsid w:val="007F2A0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7F2A0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rsid w:val="007F2A0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pPr>
      <w:pBdr>
        <w:bottom w:val="single" w:sz="4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pPr>
      <w:spacing w:beforeLines="50" w:before="50" w:afterLines="50" w:after="50"/>
      <w:jc w:val="left"/>
    </w:pPr>
    <w:rPr>
      <w:rFonts w:ascii="Times" w:hAnsi="Times"/>
      <w:b/>
      <w:noProof/>
      <w:sz w:val="24"/>
    </w:rPr>
  </w:style>
  <w:style w:type="paragraph" w:styleId="20">
    <w:name w:val="toc 2"/>
    <w:basedOn w:val="a"/>
    <w:next w:val="a"/>
    <w:uiPriority w:val="39"/>
    <w:pPr>
      <w:ind w:leftChars="200" w:left="200"/>
      <w:jc w:val="left"/>
    </w:pPr>
  </w:style>
  <w:style w:type="paragraph" w:styleId="a4">
    <w:name w:val="Document Map"/>
    <w:basedOn w:val="a"/>
    <w:semiHidden/>
    <w:pPr>
      <w:shd w:val="clear" w:color="auto" w:fill="000080"/>
    </w:pPr>
  </w:style>
  <w:style w:type="character" w:styleId="a5">
    <w:name w:val="Hyperlink"/>
    <w:uiPriority w:val="99"/>
    <w:rPr>
      <w:color w:val="0000FF"/>
      <w:u w:val="single"/>
    </w:rPr>
  </w:style>
  <w:style w:type="character" w:styleId="a6">
    <w:name w:val="FollowedHyperlink"/>
    <w:rPr>
      <w:color w:val="800080"/>
      <w:u w:val="single"/>
    </w:rPr>
  </w:style>
  <w:style w:type="paragraph" w:styleId="30">
    <w:name w:val="toc 3"/>
    <w:basedOn w:val="a"/>
    <w:next w:val="a"/>
    <w:uiPriority w:val="39"/>
    <w:pPr>
      <w:ind w:leftChars="400" w:left="400"/>
      <w:jc w:val="left"/>
    </w:pPr>
  </w:style>
  <w:style w:type="paragraph" w:styleId="40">
    <w:name w:val="toc 4"/>
    <w:basedOn w:val="a"/>
    <w:next w:val="a"/>
    <w:uiPriority w:val="39"/>
    <w:pPr>
      <w:ind w:leftChars="600" w:left="600"/>
      <w:jc w:val="left"/>
    </w:pPr>
  </w:style>
  <w:style w:type="paragraph" w:styleId="50">
    <w:name w:val="toc 5"/>
    <w:basedOn w:val="a"/>
    <w:next w:val="a"/>
    <w:semiHidden/>
    <w:pPr>
      <w:ind w:leftChars="800" w:left="800"/>
      <w:jc w:val="left"/>
    </w:pPr>
  </w:style>
  <w:style w:type="paragraph" w:styleId="60">
    <w:name w:val="toc 6"/>
    <w:basedOn w:val="a"/>
    <w:next w:val="a"/>
    <w:autoRedefine/>
    <w:semiHidden/>
    <w:pPr>
      <w:ind w:leftChars="1000" w:left="2100"/>
    </w:pPr>
    <w:rPr>
      <w:b/>
    </w:rPr>
  </w:style>
  <w:style w:type="paragraph" w:styleId="70">
    <w:name w:val="toc 7"/>
    <w:basedOn w:val="a"/>
    <w:next w:val="a"/>
    <w:autoRedefine/>
    <w:semiHidden/>
    <w:pPr>
      <w:ind w:leftChars="1200" w:left="2520"/>
    </w:pPr>
  </w:style>
  <w:style w:type="paragraph" w:styleId="a7">
    <w:name w:val="footer"/>
    <w:basedOn w:val="a"/>
    <w:pPr>
      <w:pBdr>
        <w:top w:val="single" w:sz="4" w:space="1" w:color="auto"/>
      </w:pBd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8">
    <w:name w:val="page number"/>
    <w:basedOn w:val="a0"/>
  </w:style>
  <w:style w:type="paragraph" w:styleId="80">
    <w:name w:val="toc 8"/>
    <w:basedOn w:val="a"/>
    <w:next w:val="a"/>
    <w:autoRedefine/>
    <w:semiHidden/>
    <w:pPr>
      <w:ind w:leftChars="1400" w:left="2940"/>
    </w:pPr>
  </w:style>
  <w:style w:type="paragraph" w:styleId="90">
    <w:name w:val="toc 9"/>
    <w:basedOn w:val="a"/>
    <w:next w:val="a"/>
    <w:autoRedefine/>
    <w:semiHidden/>
    <w:pPr>
      <w:ind w:leftChars="1600" w:left="3360"/>
    </w:pPr>
  </w:style>
  <w:style w:type="paragraph" w:customStyle="1" w:styleId="infoblue">
    <w:name w:val="infoblue"/>
    <w:basedOn w:val="a"/>
    <w:pPr>
      <w:widowControl/>
      <w:spacing w:before="100" w:beforeAutospacing="1" w:after="100" w:afterAutospacing="1" w:line="240" w:lineRule="atLeast"/>
      <w:ind w:firstLineChars="200" w:firstLine="200"/>
      <w:jc w:val="left"/>
    </w:pPr>
    <w:rPr>
      <w:i/>
      <w:iCs/>
      <w:color w:val="0000FF"/>
      <w:kern w:val="0"/>
      <w:szCs w:val="20"/>
    </w:rPr>
  </w:style>
  <w:style w:type="paragraph" w:styleId="a9">
    <w:name w:val="Normal Indent"/>
    <w:basedOn w:val="a"/>
    <w:next w:val="a"/>
    <w:pPr>
      <w:spacing w:before="100" w:beforeAutospacing="1" w:after="100" w:afterAutospacing="1"/>
      <w:ind w:firstLineChars="200" w:firstLine="200"/>
    </w:pPr>
    <w:rPr>
      <w:szCs w:val="20"/>
    </w:rPr>
  </w:style>
  <w:style w:type="paragraph" w:styleId="aa">
    <w:name w:val="Body Text"/>
    <w:basedOn w:val="a"/>
    <w:pPr>
      <w:spacing w:before="100" w:beforeAutospacing="1" w:after="100" w:afterAutospacing="1"/>
    </w:pPr>
    <w:rPr>
      <w:kern w:val="0"/>
      <w:szCs w:val="20"/>
      <w:lang w:eastAsia="en-US"/>
    </w:rPr>
  </w:style>
  <w:style w:type="paragraph" w:customStyle="1" w:styleId="paragraph2">
    <w:name w:val="paragraph2"/>
    <w:basedOn w:val="a"/>
    <w:pPr>
      <w:widowControl/>
      <w:spacing w:before="80" w:line="240" w:lineRule="atLeast"/>
      <w:ind w:left="720"/>
    </w:pPr>
    <w:rPr>
      <w:color w:val="000000"/>
      <w:kern w:val="0"/>
      <w:sz w:val="20"/>
      <w:szCs w:val="20"/>
    </w:rPr>
  </w:style>
  <w:style w:type="paragraph" w:styleId="11">
    <w:name w:val="index 1"/>
    <w:basedOn w:val="a"/>
    <w:next w:val="a"/>
    <w:autoRedefine/>
    <w:semiHidden/>
  </w:style>
  <w:style w:type="paragraph" w:customStyle="1" w:styleId="TAH">
    <w:name w:val="TAH"/>
    <w:basedOn w:val="a"/>
    <w:pPr>
      <w:keepNext/>
      <w:keepLines/>
      <w:widowControl/>
      <w:overflowPunct w:val="0"/>
      <w:autoSpaceDE w:val="0"/>
      <w:autoSpaceDN w:val="0"/>
      <w:adjustRightInd w:val="0"/>
      <w:jc w:val="center"/>
      <w:textAlignment w:val="baseline"/>
    </w:pPr>
    <w:rPr>
      <w:rFonts w:ascii="Arial" w:hAnsi="Arial"/>
      <w:b/>
      <w:kern w:val="0"/>
      <w:sz w:val="18"/>
      <w:szCs w:val="20"/>
      <w:lang w:val="en-GB" w:eastAsia="en-US"/>
    </w:rPr>
  </w:style>
  <w:style w:type="paragraph" w:customStyle="1" w:styleId="TAL">
    <w:name w:val="TAL"/>
    <w:basedOn w:val="a"/>
    <w:pPr>
      <w:keepNext/>
      <w:keepLines/>
      <w:widowControl/>
      <w:overflowPunct w:val="0"/>
      <w:autoSpaceDE w:val="0"/>
      <w:autoSpaceDN w:val="0"/>
      <w:adjustRightInd w:val="0"/>
      <w:jc w:val="left"/>
      <w:textAlignment w:val="baseline"/>
    </w:pPr>
    <w:rPr>
      <w:rFonts w:ascii="Arial" w:hAnsi="Arial"/>
      <w:kern w:val="0"/>
      <w:sz w:val="18"/>
      <w:szCs w:val="20"/>
      <w:lang w:val="en-GB" w:eastAsia="en-US"/>
    </w:rPr>
  </w:style>
  <w:style w:type="paragraph" w:styleId="ab">
    <w:name w:val="Note Heading"/>
    <w:basedOn w:val="a"/>
    <w:next w:val="a"/>
    <w:pPr>
      <w:jc w:val="center"/>
    </w:pPr>
  </w:style>
  <w:style w:type="paragraph" w:styleId="ac">
    <w:name w:val="Subtitle"/>
    <w:basedOn w:val="a"/>
    <w:next w:val="a"/>
    <w:link w:val="ad"/>
    <w:qFormat/>
    <w:rsid w:val="00940B8D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d">
    <w:name w:val="副标题 字符"/>
    <w:basedOn w:val="a0"/>
    <w:link w:val="ac"/>
    <w:rsid w:val="00940B8D"/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paragraph" w:styleId="ae">
    <w:name w:val="List Paragraph"/>
    <w:basedOn w:val="a"/>
    <w:uiPriority w:val="34"/>
    <w:qFormat/>
    <w:rsid w:val="003B6E15"/>
    <w:pPr>
      <w:ind w:firstLineChars="200" w:firstLine="420"/>
    </w:pPr>
  </w:style>
  <w:style w:type="table" w:styleId="af">
    <w:name w:val="Table Grid"/>
    <w:basedOn w:val="a1"/>
    <w:rsid w:val="003B6E1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Revision"/>
    <w:hidden/>
    <w:uiPriority w:val="99"/>
    <w:semiHidden/>
    <w:rsid w:val="0071421E"/>
    <w:rPr>
      <w:kern w:val="2"/>
      <w:sz w:val="21"/>
      <w:szCs w:val="24"/>
    </w:rPr>
  </w:style>
  <w:style w:type="paragraph" w:styleId="af1">
    <w:name w:val="Balloon Text"/>
    <w:basedOn w:val="a"/>
    <w:link w:val="af2"/>
    <w:semiHidden/>
    <w:unhideWhenUsed/>
    <w:rsid w:val="0071421E"/>
    <w:rPr>
      <w:sz w:val="18"/>
      <w:szCs w:val="18"/>
    </w:rPr>
  </w:style>
  <w:style w:type="character" w:customStyle="1" w:styleId="af2">
    <w:name w:val="批注框文本 字符"/>
    <w:basedOn w:val="a0"/>
    <w:link w:val="af1"/>
    <w:semiHidden/>
    <w:rsid w:val="0071421E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13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4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6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5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0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2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680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94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9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6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9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1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5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8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64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74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30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9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8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3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5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6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5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9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13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55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4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8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3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1" Type="http://schemas.openxmlformats.org/officeDocument/2006/relationships/image" Target="media/image8.png"/><Relationship Id="rId42" Type="http://schemas.openxmlformats.org/officeDocument/2006/relationships/package" Target="embeddings/Microsoft_Visio___9.vsdx"/><Relationship Id="rId63" Type="http://schemas.openxmlformats.org/officeDocument/2006/relationships/package" Target="embeddings/Microsoft_Visio___15.vsdx"/><Relationship Id="rId84" Type="http://schemas.openxmlformats.org/officeDocument/2006/relationships/image" Target="media/image52.png"/><Relationship Id="rId16" Type="http://schemas.openxmlformats.org/officeDocument/2006/relationships/image" Target="media/image5.emf"/><Relationship Id="rId107" Type="http://schemas.openxmlformats.org/officeDocument/2006/relationships/package" Target="embeddings/Microsoft_Visio___29.vsdx"/><Relationship Id="rId11" Type="http://schemas.openxmlformats.org/officeDocument/2006/relationships/package" Target="embeddings/Microsoft_Visio___1.vsdx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package" Target="embeddings/Microsoft_Visio___11.vsdx"/><Relationship Id="rId58" Type="http://schemas.openxmlformats.org/officeDocument/2006/relationships/image" Target="media/image37.png"/><Relationship Id="rId74" Type="http://schemas.openxmlformats.org/officeDocument/2006/relationships/package" Target="embeddings/Microsoft_Visio___21.vsdx"/><Relationship Id="rId79" Type="http://schemas.openxmlformats.org/officeDocument/2006/relationships/image" Target="media/image49.emf"/><Relationship Id="rId102" Type="http://schemas.openxmlformats.org/officeDocument/2006/relationships/image" Target="media/image66.png"/><Relationship Id="rId123" Type="http://schemas.openxmlformats.org/officeDocument/2006/relationships/package" Target="embeddings/Microsoft_Visio___33.vsdx"/><Relationship Id="rId128" Type="http://schemas.openxmlformats.org/officeDocument/2006/relationships/image" Target="media/image86.png"/><Relationship Id="rId5" Type="http://schemas.openxmlformats.org/officeDocument/2006/relationships/webSettings" Target="webSettings.xml"/><Relationship Id="rId90" Type="http://schemas.openxmlformats.org/officeDocument/2006/relationships/image" Target="media/image57.png"/><Relationship Id="rId95" Type="http://schemas.openxmlformats.org/officeDocument/2006/relationships/image" Target="media/image61.emf"/><Relationship Id="rId22" Type="http://schemas.openxmlformats.org/officeDocument/2006/relationships/image" Target="media/image9.emf"/><Relationship Id="rId27" Type="http://schemas.openxmlformats.org/officeDocument/2006/relationships/package" Target="embeddings/Microsoft_Visio___7.vsdx"/><Relationship Id="rId43" Type="http://schemas.openxmlformats.org/officeDocument/2006/relationships/image" Target="media/image26.png"/><Relationship Id="rId48" Type="http://schemas.openxmlformats.org/officeDocument/2006/relationships/image" Target="media/image31.emf"/><Relationship Id="rId64" Type="http://schemas.openxmlformats.org/officeDocument/2006/relationships/package" Target="embeddings/Microsoft_Visio___16.vsdx"/><Relationship Id="rId69" Type="http://schemas.openxmlformats.org/officeDocument/2006/relationships/image" Target="media/image43.emf"/><Relationship Id="rId113" Type="http://schemas.openxmlformats.org/officeDocument/2006/relationships/package" Target="embeddings/Microsoft_Visio___31.vsdx"/><Relationship Id="rId118" Type="http://schemas.openxmlformats.org/officeDocument/2006/relationships/image" Target="media/image78.png"/><Relationship Id="rId80" Type="http://schemas.openxmlformats.org/officeDocument/2006/relationships/package" Target="embeddings/Microsoft_Visio___23.vsdx"/><Relationship Id="rId85" Type="http://schemas.openxmlformats.org/officeDocument/2006/relationships/package" Target="embeddings/Microsoft_Visio___25.vsdx"/><Relationship Id="rId12" Type="http://schemas.openxmlformats.org/officeDocument/2006/relationships/image" Target="media/image3.emf"/><Relationship Id="rId17" Type="http://schemas.openxmlformats.org/officeDocument/2006/relationships/package" Target="embeddings/Microsoft_Visio___4.vsdx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59" Type="http://schemas.openxmlformats.org/officeDocument/2006/relationships/image" Target="media/image38.emf"/><Relationship Id="rId103" Type="http://schemas.openxmlformats.org/officeDocument/2006/relationships/image" Target="media/image67.png"/><Relationship Id="rId108" Type="http://schemas.openxmlformats.org/officeDocument/2006/relationships/image" Target="media/image71.png"/><Relationship Id="rId124" Type="http://schemas.openxmlformats.org/officeDocument/2006/relationships/image" Target="media/image83.png"/><Relationship Id="rId129" Type="http://schemas.openxmlformats.org/officeDocument/2006/relationships/header" Target="header1.xml"/><Relationship Id="rId54" Type="http://schemas.openxmlformats.org/officeDocument/2006/relationships/image" Target="media/image35.emf"/><Relationship Id="rId70" Type="http://schemas.openxmlformats.org/officeDocument/2006/relationships/package" Target="embeddings/Microsoft_Visio___19.vsdx"/><Relationship Id="rId75" Type="http://schemas.openxmlformats.org/officeDocument/2006/relationships/image" Target="media/image46.png"/><Relationship Id="rId91" Type="http://schemas.openxmlformats.org/officeDocument/2006/relationships/image" Target="media/image58.png"/><Relationship Id="rId96" Type="http://schemas.openxmlformats.org/officeDocument/2006/relationships/package" Target="embeddings/Microsoft_Visio___27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package" Target="embeddings/Microsoft_Visio___6.vsdx"/><Relationship Id="rId28" Type="http://schemas.openxmlformats.org/officeDocument/2006/relationships/image" Target="media/image13.jpeg"/><Relationship Id="rId49" Type="http://schemas.openxmlformats.org/officeDocument/2006/relationships/package" Target="embeddings/Microsoft_Visio___10.vsdx"/><Relationship Id="rId114" Type="http://schemas.openxmlformats.org/officeDocument/2006/relationships/image" Target="media/image75.png"/><Relationship Id="rId119" Type="http://schemas.openxmlformats.org/officeDocument/2006/relationships/image" Target="media/image79.png"/><Relationship Id="rId44" Type="http://schemas.openxmlformats.org/officeDocument/2006/relationships/image" Target="media/image27.png"/><Relationship Id="rId60" Type="http://schemas.openxmlformats.org/officeDocument/2006/relationships/package" Target="embeddings/Microsoft_Visio___14.vsdx"/><Relationship Id="rId65" Type="http://schemas.openxmlformats.org/officeDocument/2006/relationships/image" Target="media/image41.emf"/><Relationship Id="rId81" Type="http://schemas.openxmlformats.org/officeDocument/2006/relationships/image" Target="media/image50.emf"/><Relationship Id="rId86" Type="http://schemas.openxmlformats.org/officeDocument/2006/relationships/image" Target="media/image53.png"/><Relationship Id="rId130" Type="http://schemas.openxmlformats.org/officeDocument/2006/relationships/footer" Target="footer1.xml"/><Relationship Id="rId13" Type="http://schemas.openxmlformats.org/officeDocument/2006/relationships/package" Target="embeddings/Microsoft_Visio___2.vsdx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109" Type="http://schemas.openxmlformats.org/officeDocument/2006/relationships/image" Target="media/image72.emf"/><Relationship Id="rId34" Type="http://schemas.openxmlformats.org/officeDocument/2006/relationships/image" Target="media/image19.png"/><Relationship Id="rId50" Type="http://schemas.openxmlformats.org/officeDocument/2006/relationships/image" Target="media/image32.png"/><Relationship Id="rId55" Type="http://schemas.openxmlformats.org/officeDocument/2006/relationships/package" Target="embeddings/Microsoft_Visio___12.vsdx"/><Relationship Id="rId76" Type="http://schemas.openxmlformats.org/officeDocument/2006/relationships/package" Target="embeddings/Microsoft_Visio___22.vsdx"/><Relationship Id="rId97" Type="http://schemas.openxmlformats.org/officeDocument/2006/relationships/image" Target="media/image62.emf"/><Relationship Id="rId104" Type="http://schemas.openxmlformats.org/officeDocument/2006/relationships/image" Target="media/image68.png"/><Relationship Id="rId120" Type="http://schemas.openxmlformats.org/officeDocument/2006/relationships/image" Target="media/image80.png"/><Relationship Id="rId125" Type="http://schemas.openxmlformats.org/officeDocument/2006/relationships/image" Target="media/image84.emf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92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10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66" Type="http://schemas.openxmlformats.org/officeDocument/2006/relationships/package" Target="embeddings/Microsoft_Visio___17.vsdx"/><Relationship Id="rId87" Type="http://schemas.openxmlformats.org/officeDocument/2006/relationships/image" Target="media/image54.png"/><Relationship Id="rId110" Type="http://schemas.openxmlformats.org/officeDocument/2006/relationships/package" Target="embeddings/Microsoft_Visio___30.vsdx"/><Relationship Id="rId115" Type="http://schemas.openxmlformats.org/officeDocument/2006/relationships/image" Target="media/image76.emf"/><Relationship Id="rId131" Type="http://schemas.openxmlformats.org/officeDocument/2006/relationships/fontTable" Target="fontTable.xml"/><Relationship Id="rId61" Type="http://schemas.openxmlformats.org/officeDocument/2006/relationships/image" Target="media/image39.png"/><Relationship Id="rId82" Type="http://schemas.openxmlformats.org/officeDocument/2006/relationships/package" Target="embeddings/Microsoft_Visio___24.vsdx"/><Relationship Id="rId19" Type="http://schemas.openxmlformats.org/officeDocument/2006/relationships/image" Target="media/image7.emf"/><Relationship Id="rId14" Type="http://schemas.openxmlformats.org/officeDocument/2006/relationships/image" Target="media/image4.emf"/><Relationship Id="rId30" Type="http://schemas.openxmlformats.org/officeDocument/2006/relationships/image" Target="media/image15.png"/><Relationship Id="rId35" Type="http://schemas.openxmlformats.org/officeDocument/2006/relationships/image" Target="media/image20.emf"/><Relationship Id="rId56" Type="http://schemas.openxmlformats.org/officeDocument/2006/relationships/image" Target="media/image36.emf"/><Relationship Id="rId77" Type="http://schemas.openxmlformats.org/officeDocument/2006/relationships/image" Target="media/image47.png"/><Relationship Id="rId100" Type="http://schemas.openxmlformats.org/officeDocument/2006/relationships/image" Target="media/image64.png"/><Relationship Id="rId105" Type="http://schemas.openxmlformats.org/officeDocument/2006/relationships/image" Target="media/image69.png"/><Relationship Id="rId126" Type="http://schemas.openxmlformats.org/officeDocument/2006/relationships/package" Target="embeddings/Microsoft_Visio___34.vsdx"/><Relationship Id="rId8" Type="http://schemas.openxmlformats.org/officeDocument/2006/relationships/image" Target="media/image1.emf"/><Relationship Id="rId51" Type="http://schemas.openxmlformats.org/officeDocument/2006/relationships/image" Target="media/image33.png"/><Relationship Id="rId72" Type="http://schemas.openxmlformats.org/officeDocument/2006/relationships/package" Target="embeddings/Microsoft_Visio___20.vsdx"/><Relationship Id="rId93" Type="http://schemas.openxmlformats.org/officeDocument/2006/relationships/image" Target="media/image60.emf"/><Relationship Id="rId98" Type="http://schemas.openxmlformats.org/officeDocument/2006/relationships/package" Target="embeddings/Microsoft_Visio___28.vsdx"/><Relationship Id="rId121" Type="http://schemas.openxmlformats.org/officeDocument/2006/relationships/image" Target="media/image81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9.png"/><Relationship Id="rId67" Type="http://schemas.openxmlformats.org/officeDocument/2006/relationships/image" Target="media/image42.emf"/><Relationship Id="rId116" Type="http://schemas.openxmlformats.org/officeDocument/2006/relationships/package" Target="embeddings/Microsoft_Visio___32.vsdx"/><Relationship Id="rId20" Type="http://schemas.openxmlformats.org/officeDocument/2006/relationships/package" Target="embeddings/Microsoft_Visio___5.vsdx"/><Relationship Id="rId41" Type="http://schemas.openxmlformats.org/officeDocument/2006/relationships/image" Target="media/image25.emf"/><Relationship Id="rId62" Type="http://schemas.openxmlformats.org/officeDocument/2006/relationships/image" Target="media/image40.emf"/><Relationship Id="rId83" Type="http://schemas.openxmlformats.org/officeDocument/2006/relationships/image" Target="media/image51.png"/><Relationship Id="rId88" Type="http://schemas.openxmlformats.org/officeDocument/2006/relationships/image" Target="media/image55.png"/><Relationship Id="rId111" Type="http://schemas.openxmlformats.org/officeDocument/2006/relationships/image" Target="media/image73.png"/><Relationship Id="rId132" Type="http://schemas.microsoft.com/office/2011/relationships/people" Target="people.xml"/><Relationship Id="rId15" Type="http://schemas.openxmlformats.org/officeDocument/2006/relationships/package" Target="embeddings/Microsoft_Visio___3.vsdx"/><Relationship Id="rId36" Type="http://schemas.openxmlformats.org/officeDocument/2006/relationships/package" Target="embeddings/Microsoft_Visio___8.vsdx"/><Relationship Id="rId57" Type="http://schemas.openxmlformats.org/officeDocument/2006/relationships/package" Target="embeddings/Microsoft_Visio___13.vsdx"/><Relationship Id="rId106" Type="http://schemas.openxmlformats.org/officeDocument/2006/relationships/image" Target="media/image70.emf"/><Relationship Id="rId127" Type="http://schemas.openxmlformats.org/officeDocument/2006/relationships/image" Target="media/image85.png"/><Relationship Id="rId10" Type="http://schemas.openxmlformats.org/officeDocument/2006/relationships/image" Target="media/image2.emf"/><Relationship Id="rId31" Type="http://schemas.openxmlformats.org/officeDocument/2006/relationships/image" Target="media/image16.png"/><Relationship Id="rId52" Type="http://schemas.openxmlformats.org/officeDocument/2006/relationships/image" Target="media/image34.emf"/><Relationship Id="rId73" Type="http://schemas.openxmlformats.org/officeDocument/2006/relationships/image" Target="media/image45.emf"/><Relationship Id="rId78" Type="http://schemas.openxmlformats.org/officeDocument/2006/relationships/image" Target="media/image48.png"/><Relationship Id="rId94" Type="http://schemas.openxmlformats.org/officeDocument/2006/relationships/package" Target="embeddings/Microsoft_Visio___26.vsdx"/><Relationship Id="rId99" Type="http://schemas.openxmlformats.org/officeDocument/2006/relationships/image" Target="media/image63.png"/><Relationship Id="rId101" Type="http://schemas.openxmlformats.org/officeDocument/2006/relationships/image" Target="media/image65.png"/><Relationship Id="rId122" Type="http://schemas.openxmlformats.org/officeDocument/2006/relationships/image" Target="media/image82.emf"/><Relationship Id="rId4" Type="http://schemas.openxmlformats.org/officeDocument/2006/relationships/settings" Target="settings.xml"/><Relationship Id="rId9" Type="http://schemas.openxmlformats.org/officeDocument/2006/relationships/package" Target="embeddings/Microsoft_Visio___.vsdx"/><Relationship Id="rId26" Type="http://schemas.openxmlformats.org/officeDocument/2006/relationships/image" Target="media/image12.emf"/><Relationship Id="rId47" Type="http://schemas.openxmlformats.org/officeDocument/2006/relationships/image" Target="media/image30.png"/><Relationship Id="rId68" Type="http://schemas.openxmlformats.org/officeDocument/2006/relationships/package" Target="embeddings/Microsoft_Visio___18.vsdx"/><Relationship Id="rId89" Type="http://schemas.openxmlformats.org/officeDocument/2006/relationships/image" Target="media/image56.png"/><Relationship Id="rId112" Type="http://schemas.openxmlformats.org/officeDocument/2006/relationships/image" Target="media/image74.emf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4B7FEC-E9BE-4CB2-AC94-ACC06B0ED6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4346</TotalTime>
  <Pages>4</Pages>
  <Words>4489</Words>
  <Characters>25590</Characters>
  <Application>Microsoft Office Word</Application>
  <DocSecurity>0</DocSecurity>
  <Lines>213</Lines>
  <Paragraphs>60</Paragraphs>
  <ScaleCrop>false</ScaleCrop>
  <Company>上海我友网络</Company>
  <LinksUpToDate>false</LinksUpToDate>
  <CharactersWithSpaces>30019</CharactersWithSpaces>
  <SharedDoc>false</SharedDoc>
  <HLinks>
    <vt:vector size="222" baseType="variant">
      <vt:variant>
        <vt:i4>1114169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_Toc257294551</vt:lpwstr>
      </vt:variant>
      <vt:variant>
        <vt:i4>1114169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_Toc257294550</vt:lpwstr>
      </vt:variant>
      <vt:variant>
        <vt:i4>1048633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_Toc257294549</vt:lpwstr>
      </vt:variant>
      <vt:variant>
        <vt:i4>1048633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_Toc257294548</vt:lpwstr>
      </vt:variant>
      <vt:variant>
        <vt:i4>1048633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_Toc257294547</vt:lpwstr>
      </vt:variant>
      <vt:variant>
        <vt:i4>1048633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_Toc257294546</vt:lpwstr>
      </vt:variant>
      <vt:variant>
        <vt:i4>1048633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_Toc257294545</vt:lpwstr>
      </vt:variant>
      <vt:variant>
        <vt:i4>1048633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_Toc257294544</vt:lpwstr>
      </vt:variant>
      <vt:variant>
        <vt:i4>1048633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_Toc257294543</vt:lpwstr>
      </vt:variant>
      <vt:variant>
        <vt:i4>1048633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_Toc257294542</vt:lpwstr>
      </vt:variant>
      <vt:variant>
        <vt:i4>1048633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_Toc257294541</vt:lpwstr>
      </vt:variant>
      <vt:variant>
        <vt:i4>1048633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_Toc257294540</vt:lpwstr>
      </vt:variant>
      <vt:variant>
        <vt:i4>1507385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_Toc257294539</vt:lpwstr>
      </vt:variant>
      <vt:variant>
        <vt:i4>1507385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_Toc257294538</vt:lpwstr>
      </vt:variant>
      <vt:variant>
        <vt:i4>1507385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_Toc257294537</vt:lpwstr>
      </vt:variant>
      <vt:variant>
        <vt:i4>1507385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_Toc257294536</vt:lpwstr>
      </vt:variant>
      <vt:variant>
        <vt:i4>1507385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_Toc257294535</vt:lpwstr>
      </vt:variant>
      <vt:variant>
        <vt:i4>1507385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_Toc257294534</vt:lpwstr>
      </vt:variant>
      <vt:variant>
        <vt:i4>1507385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_Toc257294533</vt:lpwstr>
      </vt:variant>
      <vt:variant>
        <vt:i4>1507385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_Toc257294532</vt:lpwstr>
      </vt:variant>
      <vt:variant>
        <vt:i4>1507385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_Toc257294531</vt:lpwstr>
      </vt:variant>
      <vt:variant>
        <vt:i4>1507385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_Toc257294530</vt:lpwstr>
      </vt:variant>
      <vt:variant>
        <vt:i4>1441849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_Toc257294529</vt:lpwstr>
      </vt:variant>
      <vt:variant>
        <vt:i4>1441849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_Toc257294528</vt:lpwstr>
      </vt:variant>
      <vt:variant>
        <vt:i4>1441849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_Toc257294527</vt:lpwstr>
      </vt:variant>
      <vt:variant>
        <vt:i4>1441849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_Toc257294526</vt:lpwstr>
      </vt:variant>
      <vt:variant>
        <vt:i4>1441849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_Toc257294525</vt:lpwstr>
      </vt:variant>
      <vt:variant>
        <vt:i4>1441849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_Toc257294524</vt:lpwstr>
      </vt:variant>
      <vt:variant>
        <vt:i4>1441849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_Toc257294523</vt:lpwstr>
      </vt:variant>
      <vt:variant>
        <vt:i4>1441849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_Toc257294522</vt:lpwstr>
      </vt:variant>
      <vt:variant>
        <vt:i4>1441849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_Toc257294521</vt:lpwstr>
      </vt:variant>
      <vt:variant>
        <vt:i4>1441849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_Toc257294520</vt:lpwstr>
      </vt:variant>
      <vt:variant>
        <vt:i4>1376313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_Toc257294519</vt:lpwstr>
      </vt:variant>
      <vt:variant>
        <vt:i4>1376313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_Toc257294518</vt:lpwstr>
      </vt:variant>
      <vt:variant>
        <vt:i4>1376313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_Toc257294517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_Toc257294516</vt:lpwstr>
      </vt:variant>
      <vt:variant>
        <vt:i4>1376313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_Toc257294515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产品需求文档模版</dc:title>
  <dc:subject/>
  <dc:creator>Denny Xu</dc:creator>
  <cp:keywords/>
  <cp:lastModifiedBy>Zhao Kai</cp:lastModifiedBy>
  <cp:revision>78</cp:revision>
  <cp:lastPrinted>2001-12-24T08:54:00Z</cp:lastPrinted>
  <dcterms:created xsi:type="dcterms:W3CDTF">2016-01-23T15:34:00Z</dcterms:created>
  <dcterms:modified xsi:type="dcterms:W3CDTF">2016-03-14T04:47:00Z</dcterms:modified>
</cp:coreProperties>
</file>