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87B" w:rsidRPr="003247F2" w:rsidRDefault="008E387B">
      <w:pPr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8E387B" w:rsidRPr="003247F2" w:rsidRDefault="008E387B">
      <w:pPr>
        <w:jc w:val="center"/>
        <w:rPr>
          <w:rFonts w:ascii="Arial" w:hAnsi="Arial" w:cs="Arial"/>
        </w:rPr>
      </w:pPr>
      <w:bookmarkStart w:id="0" w:name="_Toc418479672"/>
      <w:bookmarkStart w:id="1" w:name="hp_TitlePage"/>
    </w:p>
    <w:p w:rsidR="008E387B" w:rsidRPr="003247F2" w:rsidRDefault="008E387B">
      <w:pPr>
        <w:jc w:val="center"/>
        <w:rPr>
          <w:rFonts w:ascii="Arial" w:hAnsi="Arial" w:cs="Arial"/>
        </w:rPr>
      </w:pPr>
    </w:p>
    <w:p w:rsidR="00781C52" w:rsidRPr="00FC50AB" w:rsidRDefault="00B5114C" w:rsidP="00781C52">
      <w:pPr>
        <w:jc w:val="center"/>
        <w:rPr>
          <w:rFonts w:ascii="Arial" w:hAnsi="Arial" w:cs="Arial"/>
          <w:b/>
        </w:rPr>
      </w:pPr>
      <w:r>
        <w:rPr>
          <w:rFonts w:ascii="Arial" w:eastAsia="黑体" w:hAnsi="Arial" w:cs="Arial"/>
          <w:b/>
          <w:bCs/>
          <w:sz w:val="52"/>
        </w:rPr>
        <w:t>产品</w:t>
      </w:r>
      <w:r w:rsidR="00512E47">
        <w:rPr>
          <w:rFonts w:ascii="Arial" w:eastAsia="黑体" w:hAnsi="Arial" w:cs="Arial" w:hint="eastAsia"/>
          <w:b/>
          <w:bCs/>
          <w:sz w:val="52"/>
        </w:rPr>
        <w:t>使用</w:t>
      </w:r>
      <w:r w:rsidR="00D81128">
        <w:rPr>
          <w:rFonts w:ascii="Arial" w:eastAsia="黑体" w:hAnsi="Arial" w:cs="Arial" w:hint="eastAsia"/>
          <w:b/>
          <w:bCs/>
          <w:sz w:val="52"/>
        </w:rPr>
        <w:t>说明书</w:t>
      </w:r>
    </w:p>
    <w:p w:rsidR="00781C52" w:rsidRPr="00FC50AB" w:rsidRDefault="00BF691F" w:rsidP="00940B8D">
      <w:pPr>
        <w:pStyle w:val="ac"/>
      </w:pPr>
      <w:bookmarkStart w:id="2" w:name="_Toc442442358"/>
      <w:r>
        <w:rPr>
          <w:rFonts w:hint="eastAsia"/>
        </w:rPr>
        <w:t>旅行社</w:t>
      </w:r>
      <w:r>
        <w:rPr>
          <w:rFonts w:hint="eastAsia"/>
        </w:rPr>
        <w:t>PC</w:t>
      </w:r>
      <w:r>
        <w:rPr>
          <w:rFonts w:hint="eastAsia"/>
        </w:rPr>
        <w:t>分销端</w:t>
      </w:r>
      <w:bookmarkEnd w:id="2"/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p w:rsidR="00781C52" w:rsidRPr="00FC50AB" w:rsidRDefault="00781C52" w:rsidP="00781C52">
      <w:pPr>
        <w:rPr>
          <w:rFonts w:ascii="Arial" w:hAnsi="Arial" w:cs="Arial"/>
          <w:bCs/>
          <w:iCs/>
          <w:color w:val="0000FF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76"/>
        <w:gridCol w:w="2107"/>
        <w:gridCol w:w="1734"/>
        <w:gridCol w:w="1972"/>
      </w:tblGrid>
      <w:tr w:rsidR="00781C52" w:rsidRPr="00FC50AB">
        <w:trPr>
          <w:trHeight w:val="483"/>
          <w:jc w:val="center"/>
        </w:trPr>
        <w:tc>
          <w:tcPr>
            <w:tcW w:w="1576" w:type="dxa"/>
            <w:vAlign w:val="center"/>
          </w:tcPr>
          <w:p w:rsidR="00781C52" w:rsidRPr="00FC50AB" w:rsidRDefault="00781C52" w:rsidP="00D0623C">
            <w:pPr>
              <w:pStyle w:val="ab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bookmarkStart w:id="3" w:name="OLE_LINK1"/>
            <w:r w:rsidRPr="00FC50AB">
              <w:rPr>
                <w:rFonts w:ascii="Arial" w:hAnsi="Arial" w:cs="Arial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v1.0.</w:t>
            </w:r>
            <w:r w:rsidR="00BF691F">
              <w:rPr>
                <w:rFonts w:ascii="Arial" w:hAnsi="Arial" w:cs="Arial"/>
                <w:sz w:val="18"/>
                <w:szCs w:val="18"/>
              </w:rPr>
              <w:t>0</w:t>
            </w:r>
          </w:p>
        </w:tc>
        <w:tc>
          <w:tcPr>
            <w:tcW w:w="1734" w:type="dxa"/>
            <w:vAlign w:val="center"/>
          </w:tcPr>
          <w:p w:rsidR="00781C52" w:rsidRPr="00FC50AB" w:rsidRDefault="00B5114C" w:rsidP="00D0623C">
            <w:pPr>
              <w:pStyle w:val="ab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归属部门</w:t>
            </w:r>
            <w:r>
              <w:rPr>
                <w:rFonts w:ascii="Arial" w:hAnsi="Arial" w:cs="Arial" w:hint="eastAsia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sz w:val="18"/>
                <w:szCs w:val="18"/>
              </w:rPr>
              <w:t>项目</w:t>
            </w:r>
            <w:r w:rsidR="00781C52" w:rsidRPr="00FC50AB">
              <w:rPr>
                <w:rFonts w:ascii="Arial" w:hAnsi="Arial" w:cs="Arial"/>
                <w:sz w:val="18"/>
                <w:szCs w:val="18"/>
              </w:rPr>
              <w:t>：</w:t>
            </w:r>
          </w:p>
        </w:tc>
        <w:tc>
          <w:tcPr>
            <w:tcW w:w="1972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产品部</w:t>
            </w:r>
          </w:p>
        </w:tc>
      </w:tr>
      <w:tr w:rsidR="00781C52" w:rsidRPr="00FC50AB">
        <w:trPr>
          <w:trHeight w:val="413"/>
          <w:jc w:val="center"/>
        </w:trPr>
        <w:tc>
          <w:tcPr>
            <w:tcW w:w="1576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vAlign w:val="center"/>
          </w:tcPr>
          <w:p w:rsidR="00781C52" w:rsidRPr="00FC50AB" w:rsidRDefault="00EA2D1C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赵锴</w:t>
            </w:r>
          </w:p>
        </w:tc>
        <w:tc>
          <w:tcPr>
            <w:tcW w:w="1734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vAlign w:val="center"/>
          </w:tcPr>
          <w:p w:rsidR="00781C52" w:rsidRPr="00FC50AB" w:rsidRDefault="00781C52" w:rsidP="00D0623C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bookmarkEnd w:id="3"/>
    </w:tbl>
    <w:p w:rsidR="00781C52" w:rsidRPr="00FC50AB" w:rsidRDefault="00781C52" w:rsidP="00781C52">
      <w:pPr>
        <w:rPr>
          <w:rFonts w:ascii="Arial" w:hAnsi="Arial" w:cs="Arial"/>
        </w:rPr>
      </w:pPr>
    </w:p>
    <w:p w:rsidR="00FC0DE3" w:rsidRDefault="00FC0DE3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Default="00781C52">
      <w:pPr>
        <w:rPr>
          <w:rFonts w:ascii="Arial" w:hAnsi="Arial" w:cs="Arial"/>
        </w:rPr>
      </w:pPr>
    </w:p>
    <w:p w:rsidR="00781C52" w:rsidRPr="003247F2" w:rsidRDefault="00781C52">
      <w:pPr>
        <w:rPr>
          <w:rFonts w:ascii="Arial" w:hAnsi="Arial" w:cs="Arial"/>
        </w:rPr>
      </w:pPr>
    </w:p>
    <w:p w:rsidR="008E387B" w:rsidRPr="003247F2" w:rsidRDefault="00BA11EA" w:rsidP="00BA11EA">
      <w:pPr>
        <w:rPr>
          <w:rFonts w:ascii="Arial" w:eastAsia="隶书" w:hAnsi="Arial" w:cs="Arial"/>
          <w:b/>
          <w:bCs/>
          <w:sz w:val="30"/>
        </w:rPr>
      </w:pPr>
      <w:r w:rsidRPr="003247F2">
        <w:rPr>
          <w:rFonts w:ascii="Arial" w:eastAsia="隶书" w:hAnsi="Arial" w:cs="Arial"/>
          <w:b/>
          <w:bCs/>
          <w:sz w:val="30"/>
        </w:rPr>
        <w:br w:type="page"/>
      </w:r>
      <w:bookmarkEnd w:id="0"/>
      <w:bookmarkEnd w:id="1"/>
      <w:r w:rsidR="008E387B" w:rsidRPr="003247F2">
        <w:rPr>
          <w:rFonts w:ascii="Arial" w:hAnsi="Arial" w:cs="Arial"/>
          <w:b/>
          <w:bCs/>
          <w:sz w:val="28"/>
        </w:rPr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8E387B" w:rsidRPr="003247F2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8E387B" w:rsidRPr="003247F2" w:rsidRDefault="008E387B" w:rsidP="00993341">
            <w:pPr>
              <w:ind w:left="1"/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修订描述</w:t>
            </w:r>
          </w:p>
        </w:tc>
      </w:tr>
      <w:tr w:rsidR="008E387B" w:rsidRPr="003247F2">
        <w:tc>
          <w:tcPr>
            <w:tcW w:w="1188" w:type="dxa"/>
            <w:vAlign w:val="center"/>
          </w:tcPr>
          <w:p w:rsidR="008E387B" w:rsidRPr="003247F2" w:rsidRDefault="005F6A4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 1.0</w:t>
            </w:r>
            <w:r w:rsidR="00B5114C">
              <w:rPr>
                <w:rFonts w:ascii="Arial" w:hAnsi="Arial" w:cs="Arial"/>
              </w:rPr>
              <w:t>.</w:t>
            </w:r>
            <w:r w:rsidR="00EA2D1C">
              <w:rPr>
                <w:rFonts w:ascii="Arial" w:hAnsi="Arial" w:cs="Arial"/>
              </w:rPr>
              <w:t>1</w:t>
            </w:r>
          </w:p>
        </w:tc>
        <w:tc>
          <w:tcPr>
            <w:tcW w:w="1440" w:type="dxa"/>
            <w:vAlign w:val="center"/>
          </w:tcPr>
          <w:p w:rsidR="008E387B" w:rsidRPr="003247F2" w:rsidRDefault="00EA2D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赵锴</w:t>
            </w:r>
          </w:p>
        </w:tc>
        <w:tc>
          <w:tcPr>
            <w:tcW w:w="1440" w:type="dxa"/>
            <w:vAlign w:val="center"/>
          </w:tcPr>
          <w:p w:rsidR="008E387B" w:rsidRPr="003247F2" w:rsidRDefault="00562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2016-01-28</w:t>
            </w:r>
          </w:p>
        </w:tc>
        <w:tc>
          <w:tcPr>
            <w:tcW w:w="5220" w:type="dxa"/>
            <w:vAlign w:val="center"/>
          </w:tcPr>
          <w:p w:rsidR="008E387B" w:rsidRPr="00B5114C" w:rsidRDefault="00EA2D1C">
            <w:pPr>
              <w:rPr>
                <w:rFonts w:ascii="Arial" w:hAnsi="Arial" w:cs="Arial"/>
                <w:color w:val="0066FF"/>
              </w:rPr>
            </w:pPr>
            <w:r w:rsidRPr="00EA2D1C">
              <w:rPr>
                <w:rFonts w:ascii="Arial" w:hAnsi="Arial" w:cs="Arial" w:hint="eastAsia"/>
                <w:color w:val="000000" w:themeColor="text1"/>
              </w:rPr>
              <w:t>初版</w:t>
            </w:r>
          </w:p>
        </w:tc>
      </w:tr>
      <w:tr w:rsidR="008E387B" w:rsidRPr="003247F2">
        <w:tc>
          <w:tcPr>
            <w:tcW w:w="1188" w:type="dxa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8E387B" w:rsidRPr="00E438D7" w:rsidRDefault="008E387B">
            <w:pPr>
              <w:pStyle w:val="10"/>
              <w:spacing w:beforeLines="0" w:before="0" w:afterLines="0" w:after="0"/>
              <w:jc w:val="center"/>
              <w:rPr>
                <w:rFonts w:ascii="Arial" w:hAnsi="Arial" w:cs="Arial"/>
                <w:b w:val="0"/>
                <w:noProof w:val="0"/>
              </w:rPr>
            </w:pPr>
          </w:p>
        </w:tc>
        <w:tc>
          <w:tcPr>
            <w:tcW w:w="1440" w:type="dxa"/>
            <w:vAlign w:val="center"/>
          </w:tcPr>
          <w:p w:rsidR="008E387B" w:rsidRPr="003247F2" w:rsidRDefault="008E387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E438D7" w:rsidRPr="00E438D7" w:rsidRDefault="00E438D7">
            <w:pPr>
              <w:rPr>
                <w:rFonts w:ascii="Arial" w:hAnsi="Arial" w:cs="Arial"/>
              </w:rPr>
            </w:pPr>
          </w:p>
        </w:tc>
      </w:tr>
      <w:tr w:rsidR="00990814" w:rsidRPr="003247F2">
        <w:tc>
          <w:tcPr>
            <w:tcW w:w="1188" w:type="dxa"/>
            <w:vAlign w:val="center"/>
          </w:tcPr>
          <w:p w:rsidR="00990814" w:rsidRPr="003247F2" w:rsidRDefault="00990814" w:rsidP="00930B06">
            <w:pPr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990814" w:rsidRPr="003247F2" w:rsidRDefault="00990814" w:rsidP="00930B06">
            <w:pPr>
              <w:rPr>
                <w:rFonts w:ascii="Arial" w:hAnsi="Arial" w:cs="Arial" w:hint="eastAsia"/>
              </w:rPr>
            </w:pPr>
          </w:p>
        </w:tc>
        <w:tc>
          <w:tcPr>
            <w:tcW w:w="1440" w:type="dxa"/>
            <w:vAlign w:val="center"/>
          </w:tcPr>
          <w:p w:rsidR="00990814" w:rsidRPr="007E5A8A" w:rsidRDefault="00990814" w:rsidP="00930B06">
            <w:pPr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990814" w:rsidRPr="00990814" w:rsidRDefault="00990814" w:rsidP="00990814">
            <w:pPr>
              <w:rPr>
                <w:rFonts w:ascii="Arial" w:hAnsi="Arial" w:cs="Arial" w:hint="eastAsia"/>
              </w:rPr>
            </w:pPr>
          </w:p>
        </w:tc>
      </w:tr>
      <w:tr w:rsidR="00990814" w:rsidRPr="003247F2">
        <w:tc>
          <w:tcPr>
            <w:tcW w:w="1188" w:type="dxa"/>
            <w:vAlign w:val="center"/>
          </w:tcPr>
          <w:p w:rsidR="00990814" w:rsidRPr="003247F2" w:rsidRDefault="00990814" w:rsidP="009908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990814" w:rsidRPr="003247F2" w:rsidRDefault="00990814" w:rsidP="009908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990814" w:rsidRPr="003247F2" w:rsidRDefault="00990814" w:rsidP="009908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990814" w:rsidRPr="003247F2" w:rsidRDefault="00990814" w:rsidP="00990814">
            <w:pPr>
              <w:rPr>
                <w:rFonts w:ascii="Arial" w:hAnsi="Arial" w:cs="Arial"/>
              </w:rPr>
            </w:pPr>
          </w:p>
        </w:tc>
      </w:tr>
    </w:tbl>
    <w:p w:rsidR="008E387B" w:rsidRPr="003247F2" w:rsidRDefault="008E387B">
      <w:pPr>
        <w:rPr>
          <w:rFonts w:ascii="Arial" w:hAnsi="Arial" w:cs="Arial"/>
        </w:rPr>
      </w:pPr>
    </w:p>
    <w:p w:rsidR="008E387B" w:rsidRPr="003247F2" w:rsidRDefault="008E387B" w:rsidP="00F61C43">
      <w:pPr>
        <w:jc w:val="center"/>
        <w:rPr>
          <w:rFonts w:ascii="Arial" w:hAnsi="Arial" w:cs="Arial"/>
          <w:b/>
        </w:rPr>
      </w:pPr>
      <w:r w:rsidRPr="003247F2">
        <w:rPr>
          <w:rFonts w:ascii="Arial" w:hAnsi="Arial" w:cs="Arial"/>
          <w:b/>
        </w:rPr>
        <w:br w:type="page"/>
      </w:r>
      <w:r w:rsidRPr="003247F2">
        <w:rPr>
          <w:rFonts w:ascii="Arial" w:hAnsi="Arial" w:cs="Arial"/>
          <w:b/>
          <w:sz w:val="28"/>
        </w:rPr>
        <w:lastRenderedPageBreak/>
        <w:t>目</w:t>
      </w:r>
      <w:r w:rsidRPr="003247F2">
        <w:rPr>
          <w:rFonts w:ascii="Arial" w:hAnsi="Arial" w:cs="Arial"/>
          <w:b/>
          <w:sz w:val="28"/>
        </w:rPr>
        <w:t xml:space="preserve"> </w:t>
      </w:r>
      <w:r w:rsidRPr="003247F2">
        <w:rPr>
          <w:rFonts w:ascii="Arial" w:hAnsi="Arial" w:cs="Arial"/>
          <w:b/>
          <w:sz w:val="28"/>
        </w:rPr>
        <w:t>录</w:t>
      </w:r>
    </w:p>
    <w:bookmarkStart w:id="4" w:name="_Toc420374779"/>
    <w:bookmarkStart w:id="5" w:name="_Toc421432891"/>
    <w:bookmarkStart w:id="6" w:name="_Toc421943176"/>
    <w:bookmarkStart w:id="7" w:name="_Toc424723353"/>
    <w:p w:rsidR="001B7ADC" w:rsidRDefault="008E387B">
      <w:pPr>
        <w:pStyle w:val="20"/>
        <w:tabs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r w:rsidRPr="003247F2">
        <w:rPr>
          <w:rFonts w:ascii="Arial" w:hAnsi="Arial" w:cs="Arial"/>
        </w:rPr>
        <w:fldChar w:fldCharType="begin"/>
      </w:r>
      <w:r w:rsidRPr="003247F2">
        <w:rPr>
          <w:rFonts w:ascii="Arial" w:hAnsi="Arial" w:cs="Arial"/>
        </w:rPr>
        <w:instrText xml:space="preserve"> TOC \o "1-6" \h \z </w:instrText>
      </w:r>
      <w:r w:rsidRPr="003247F2">
        <w:rPr>
          <w:rFonts w:ascii="Arial" w:hAnsi="Arial" w:cs="Arial"/>
        </w:rPr>
        <w:fldChar w:fldCharType="separate"/>
      </w:r>
      <w:hyperlink w:anchor="_Toc442442358" w:history="1">
        <w:r w:rsidR="001B7ADC" w:rsidRPr="00662E00">
          <w:rPr>
            <w:rStyle w:val="a5"/>
            <w:noProof/>
          </w:rPr>
          <w:t>旅行社</w:t>
        </w:r>
        <w:r w:rsidR="001B7ADC" w:rsidRPr="00662E00">
          <w:rPr>
            <w:rStyle w:val="a5"/>
            <w:noProof/>
          </w:rPr>
          <w:t>PC</w:t>
        </w:r>
        <w:r w:rsidR="001B7ADC" w:rsidRPr="00662E00">
          <w:rPr>
            <w:rStyle w:val="a5"/>
            <w:noProof/>
          </w:rPr>
          <w:t>分销端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_Toc442442358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59" w:history="1">
        <w:r w:rsidR="001B7ADC" w:rsidRPr="00662E00">
          <w:rPr>
            <w:rStyle w:val="a5"/>
            <w:rFonts w:ascii="Arial" w:hAnsi="Arial" w:cs="Arial"/>
          </w:rPr>
          <w:t>一、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简介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_Toc442442359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0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目的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1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范围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2" w:history="1">
        <w:r w:rsidR="001B7ADC" w:rsidRPr="00662E00">
          <w:rPr>
            <w:rStyle w:val="a5"/>
            <w:rFonts w:ascii="Arial" w:hAnsi="Arial" w:cs="Arial"/>
          </w:rPr>
          <w:t>二、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用户角色描述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_Toc442442362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3" w:history="1">
        <w:r w:rsidR="001B7ADC" w:rsidRPr="00662E00">
          <w:rPr>
            <w:rStyle w:val="a5"/>
            <w:rFonts w:ascii="Arial" w:hAnsi="Arial" w:cs="Arial"/>
          </w:rPr>
          <w:t>三、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产品概述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_Toc442442363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5</w:t>
        </w:r>
        <w:r w:rsidR="001B7ADC">
          <w:rPr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4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目标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5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总体流程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6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功能摘要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367" w:history="1">
        <w:r w:rsidR="001B7ADC" w:rsidRPr="00662E00">
          <w:rPr>
            <w:rStyle w:val="a5"/>
            <w:rFonts w:ascii="Arial" w:hAnsi="Arial" w:cs="Arial"/>
          </w:rPr>
          <w:t>四、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产品特性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_Toc442442367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8</w:t>
        </w:r>
        <w:r w:rsidR="001B7ADC">
          <w:rPr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68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第一部分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采购中心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69" w:history="1">
        <w:r w:rsidR="001B7ADC" w:rsidRPr="00662E00">
          <w:rPr>
            <w:rStyle w:val="a5"/>
            <w:noProof/>
          </w:rPr>
          <w:t xml:space="preserve">1.1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_Toc442442369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0" w:history="1">
        <w:r w:rsidR="001B7ADC" w:rsidRPr="00662E00">
          <w:rPr>
            <w:rStyle w:val="a5"/>
            <w:noProof/>
          </w:rPr>
          <w:t xml:space="preserve">1.2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1" w:history="1">
        <w:r w:rsidR="001B7ADC" w:rsidRPr="00662E00">
          <w:rPr>
            <w:rStyle w:val="a5"/>
            <w:noProof/>
          </w:rPr>
          <w:t xml:space="preserve">1.3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72" w:history="1">
        <w:r w:rsidR="001B7ADC" w:rsidRPr="00662E00">
          <w:rPr>
            <w:rStyle w:val="a5"/>
            <w:noProof/>
          </w:rPr>
          <w:t xml:space="preserve">1.4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3" w:history="1">
        <w:r w:rsidR="001B7ADC" w:rsidRPr="00662E00">
          <w:rPr>
            <w:rStyle w:val="a5"/>
            <w:noProof/>
          </w:rPr>
          <w:t xml:space="preserve">1.4.1 </w:t>
        </w:r>
        <w:r w:rsidR="001B7ADC" w:rsidRPr="00662E00">
          <w:rPr>
            <w:rStyle w:val="a5"/>
            <w:noProof/>
          </w:rPr>
          <w:t>展示景区列表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4" w:history="1">
        <w:r w:rsidR="001B7ADC" w:rsidRPr="00662E00">
          <w:rPr>
            <w:rStyle w:val="a5"/>
            <w:noProof/>
          </w:rPr>
          <w:t xml:space="preserve">1.4.2 </w:t>
        </w:r>
        <w:r w:rsidR="001B7ADC" w:rsidRPr="00662E00">
          <w:rPr>
            <w:rStyle w:val="a5"/>
            <w:noProof/>
          </w:rPr>
          <w:t>展示景区详情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5" w:history="1">
        <w:r w:rsidR="001B7ADC" w:rsidRPr="00662E00">
          <w:rPr>
            <w:rStyle w:val="a5"/>
            <w:noProof/>
          </w:rPr>
          <w:t xml:space="preserve">1.4.3 </w:t>
        </w:r>
        <w:r w:rsidR="001B7ADC" w:rsidRPr="00662E00">
          <w:rPr>
            <w:rStyle w:val="a5"/>
            <w:noProof/>
          </w:rPr>
          <w:t>票详情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6" w:history="1">
        <w:r w:rsidR="001B7ADC" w:rsidRPr="00662E00">
          <w:rPr>
            <w:rStyle w:val="a5"/>
            <w:noProof/>
          </w:rPr>
          <w:t xml:space="preserve">1.4.4 </w:t>
        </w:r>
        <w:r w:rsidR="001B7ADC" w:rsidRPr="00662E00">
          <w:rPr>
            <w:rStyle w:val="a5"/>
            <w:noProof/>
          </w:rPr>
          <w:t>下单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7" w:history="1">
        <w:r w:rsidR="001B7ADC" w:rsidRPr="00662E00">
          <w:rPr>
            <w:rStyle w:val="a5"/>
            <w:noProof/>
          </w:rPr>
          <w:t xml:space="preserve">1.4.5 </w:t>
        </w:r>
        <w:r w:rsidR="001B7ADC" w:rsidRPr="00662E00">
          <w:rPr>
            <w:rStyle w:val="a5"/>
            <w:noProof/>
          </w:rPr>
          <w:t>编辑游客信息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19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8" w:history="1">
        <w:r w:rsidR="001B7ADC" w:rsidRPr="00662E00">
          <w:rPr>
            <w:rStyle w:val="a5"/>
            <w:noProof/>
          </w:rPr>
          <w:t xml:space="preserve">1.4.6 </w:t>
        </w:r>
        <w:r w:rsidR="001B7ADC" w:rsidRPr="00662E00">
          <w:rPr>
            <w:rStyle w:val="a5"/>
            <w:noProof/>
          </w:rPr>
          <w:t>支付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79" w:history="1">
        <w:r w:rsidR="001B7ADC" w:rsidRPr="00662E00">
          <w:rPr>
            <w:rStyle w:val="a5"/>
            <w:noProof/>
          </w:rPr>
          <w:t xml:space="preserve">1.4.7 </w:t>
        </w:r>
        <w:r w:rsidR="001B7ADC" w:rsidRPr="00662E00">
          <w:rPr>
            <w:rStyle w:val="a5"/>
            <w:noProof/>
          </w:rPr>
          <w:t>在线选择演艺座位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_Toc442442379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80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第二部分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订单中心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1" w:history="1">
        <w:r w:rsidR="001B7ADC" w:rsidRPr="00662E00">
          <w:rPr>
            <w:rStyle w:val="a5"/>
            <w:noProof/>
          </w:rPr>
          <w:t xml:space="preserve">2.1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2" w:history="1">
        <w:r w:rsidR="001B7ADC" w:rsidRPr="00662E00">
          <w:rPr>
            <w:rStyle w:val="a5"/>
            <w:noProof/>
          </w:rPr>
          <w:t xml:space="preserve">2.2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3" w:history="1">
        <w:r w:rsidR="001B7ADC" w:rsidRPr="00662E00">
          <w:rPr>
            <w:rStyle w:val="a5"/>
            <w:noProof/>
          </w:rPr>
          <w:t xml:space="preserve">2.3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84" w:history="1">
        <w:r w:rsidR="001B7ADC" w:rsidRPr="00662E00">
          <w:rPr>
            <w:rStyle w:val="a5"/>
            <w:noProof/>
          </w:rPr>
          <w:t xml:space="preserve">2.4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5" w:history="1">
        <w:r w:rsidR="001B7ADC" w:rsidRPr="00662E00">
          <w:rPr>
            <w:rStyle w:val="a5"/>
            <w:noProof/>
          </w:rPr>
          <w:t xml:space="preserve">2.4.1 </w:t>
        </w:r>
        <w:r w:rsidR="001B7ADC" w:rsidRPr="00662E00">
          <w:rPr>
            <w:rStyle w:val="a5"/>
            <w:noProof/>
          </w:rPr>
          <w:t>线上订单列表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29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6" w:history="1">
        <w:r w:rsidR="001B7ADC" w:rsidRPr="00662E00">
          <w:rPr>
            <w:rStyle w:val="a5"/>
            <w:noProof/>
          </w:rPr>
          <w:t xml:space="preserve">2.4.2 </w:t>
        </w:r>
        <w:r w:rsidR="001B7ADC" w:rsidRPr="00662E00">
          <w:rPr>
            <w:rStyle w:val="a5"/>
            <w:noProof/>
          </w:rPr>
          <w:t>线上订单详情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7" w:history="1">
        <w:r w:rsidR="001B7ADC" w:rsidRPr="00662E00">
          <w:rPr>
            <w:rStyle w:val="a5"/>
            <w:noProof/>
          </w:rPr>
          <w:t xml:space="preserve">2.4.3 </w:t>
        </w:r>
        <w:r w:rsidR="001B7ADC" w:rsidRPr="00662E00">
          <w:rPr>
            <w:rStyle w:val="a5"/>
            <w:noProof/>
          </w:rPr>
          <w:t>线下订单列表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8" w:history="1">
        <w:r w:rsidR="001B7ADC" w:rsidRPr="00662E00">
          <w:rPr>
            <w:rStyle w:val="a5"/>
            <w:noProof/>
          </w:rPr>
          <w:t xml:space="preserve">2.4.4 </w:t>
        </w:r>
        <w:r w:rsidR="001B7ADC" w:rsidRPr="00662E00">
          <w:rPr>
            <w:rStyle w:val="a5"/>
            <w:noProof/>
          </w:rPr>
          <w:t>线下订单详情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89" w:history="1">
        <w:r w:rsidR="001B7ADC" w:rsidRPr="00662E00">
          <w:rPr>
            <w:rStyle w:val="a5"/>
            <w:noProof/>
          </w:rPr>
          <w:t xml:space="preserve">2.4.5 </w:t>
        </w:r>
        <w:r w:rsidR="001B7ADC" w:rsidRPr="00662E00">
          <w:rPr>
            <w:rStyle w:val="a5"/>
            <w:noProof/>
          </w:rPr>
          <w:t>修改游客信息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_Toc442442389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90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第三部分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财务中心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1" w:history="1">
        <w:r w:rsidR="001B7ADC" w:rsidRPr="00662E00">
          <w:rPr>
            <w:rStyle w:val="a5"/>
            <w:noProof/>
          </w:rPr>
          <w:t xml:space="preserve">3.1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2" w:history="1">
        <w:r w:rsidR="001B7ADC" w:rsidRPr="00662E00">
          <w:rPr>
            <w:rStyle w:val="a5"/>
            <w:noProof/>
          </w:rPr>
          <w:t xml:space="preserve">3.2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3" w:history="1">
        <w:r w:rsidR="001B7ADC" w:rsidRPr="00662E00">
          <w:rPr>
            <w:rStyle w:val="a5"/>
            <w:noProof/>
          </w:rPr>
          <w:t xml:space="preserve">3.3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394" w:history="1">
        <w:r w:rsidR="001B7ADC" w:rsidRPr="00662E00">
          <w:rPr>
            <w:rStyle w:val="a5"/>
            <w:noProof/>
          </w:rPr>
          <w:t xml:space="preserve">3.4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5" w:history="1">
        <w:r w:rsidR="001B7ADC" w:rsidRPr="00662E00">
          <w:rPr>
            <w:rStyle w:val="a5"/>
            <w:noProof/>
          </w:rPr>
          <w:t xml:space="preserve">3.4.1 </w:t>
        </w:r>
        <w:r w:rsidR="001B7ADC" w:rsidRPr="00662E00">
          <w:rPr>
            <w:rStyle w:val="a5"/>
            <w:noProof/>
          </w:rPr>
          <w:t>钱包余额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6" w:history="1">
        <w:r w:rsidR="001B7ADC" w:rsidRPr="00662E00">
          <w:rPr>
            <w:rStyle w:val="a5"/>
            <w:noProof/>
          </w:rPr>
          <w:t xml:space="preserve">3.4.2 </w:t>
        </w:r>
        <w:r w:rsidR="001B7ADC" w:rsidRPr="00662E00">
          <w:rPr>
            <w:rStyle w:val="a5"/>
            <w:noProof/>
          </w:rPr>
          <w:t>查询钱包流水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38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7" w:history="1">
        <w:r w:rsidR="001B7ADC" w:rsidRPr="00662E00">
          <w:rPr>
            <w:rStyle w:val="a5"/>
            <w:noProof/>
          </w:rPr>
          <w:t xml:space="preserve">3.4.3 </w:t>
        </w:r>
        <w:r w:rsidR="001B7ADC" w:rsidRPr="00662E00">
          <w:rPr>
            <w:rStyle w:val="a5"/>
            <w:noProof/>
          </w:rPr>
          <w:t>查询财务报表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40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398" w:history="1">
        <w:r w:rsidR="001B7ADC" w:rsidRPr="00662E00">
          <w:rPr>
            <w:rStyle w:val="a5"/>
            <w:noProof/>
          </w:rPr>
          <w:t xml:space="preserve">3.4.4 </w:t>
        </w:r>
        <w:r w:rsidR="001B7ADC" w:rsidRPr="00662E00">
          <w:rPr>
            <w:rStyle w:val="a5"/>
            <w:noProof/>
          </w:rPr>
          <w:t>查询返利收入表和详情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399" w:history="1">
        <w:r w:rsidR="001B7ADC" w:rsidRPr="00662E00">
          <w:rPr>
            <w:rStyle w:val="a5"/>
            <w:rFonts w:cs="Arial"/>
            <w:noProof/>
          </w:rPr>
          <w:t>4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第四部分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团员管理中心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_Toc442442399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0" w:history="1">
        <w:r w:rsidR="001B7ADC" w:rsidRPr="00662E00">
          <w:rPr>
            <w:rStyle w:val="a5"/>
            <w:noProof/>
          </w:rPr>
          <w:t xml:space="preserve">4.1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1" w:history="1">
        <w:r w:rsidR="001B7ADC" w:rsidRPr="00662E00">
          <w:rPr>
            <w:rStyle w:val="a5"/>
            <w:noProof/>
          </w:rPr>
          <w:t xml:space="preserve">4.2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2" w:history="1">
        <w:r w:rsidR="001B7ADC" w:rsidRPr="00662E00">
          <w:rPr>
            <w:rStyle w:val="a5"/>
            <w:noProof/>
          </w:rPr>
          <w:t xml:space="preserve">4.3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3" w:history="1">
        <w:r w:rsidR="001B7ADC" w:rsidRPr="00662E00">
          <w:rPr>
            <w:rStyle w:val="a5"/>
            <w:noProof/>
          </w:rPr>
          <w:t xml:space="preserve">4.4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04" w:history="1">
        <w:r w:rsidR="001B7ADC" w:rsidRPr="00662E00">
          <w:rPr>
            <w:rStyle w:val="a5"/>
            <w:noProof/>
          </w:rPr>
          <w:t xml:space="preserve">4.4.1 </w:t>
        </w:r>
        <w:r w:rsidR="001B7ADC" w:rsidRPr="00662E00">
          <w:rPr>
            <w:rStyle w:val="a5"/>
            <w:noProof/>
          </w:rPr>
          <w:t>查看团列表和团员详情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05" w:history="1">
        <w:r w:rsidR="001B7ADC" w:rsidRPr="00662E00">
          <w:rPr>
            <w:rStyle w:val="a5"/>
            <w:noProof/>
          </w:rPr>
          <w:t xml:space="preserve">4.4.2 </w:t>
        </w:r>
        <w:r w:rsidR="001B7ADC" w:rsidRPr="00662E00">
          <w:rPr>
            <w:rStyle w:val="a5"/>
            <w:noProof/>
          </w:rPr>
          <w:t>编辑团信息和团员资料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48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06" w:history="1">
        <w:r w:rsidR="001B7ADC" w:rsidRPr="00662E00">
          <w:rPr>
            <w:rStyle w:val="a5"/>
            <w:rFonts w:cs="Arial"/>
            <w:noProof/>
          </w:rPr>
          <w:t>5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第五部分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导游和部门管理中心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7" w:history="1">
        <w:r w:rsidR="001B7ADC" w:rsidRPr="00662E00">
          <w:rPr>
            <w:rStyle w:val="a5"/>
            <w:noProof/>
          </w:rPr>
          <w:t xml:space="preserve">5.1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8" w:history="1">
        <w:r w:rsidR="001B7ADC" w:rsidRPr="00662E00">
          <w:rPr>
            <w:rStyle w:val="a5"/>
            <w:noProof/>
          </w:rPr>
          <w:t xml:space="preserve">5.2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09" w:history="1">
        <w:r w:rsidR="001B7ADC" w:rsidRPr="00662E00">
          <w:rPr>
            <w:rStyle w:val="a5"/>
            <w:noProof/>
          </w:rPr>
          <w:t xml:space="preserve">5.3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_Toc442442409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0" w:history="1">
        <w:r w:rsidR="001B7ADC" w:rsidRPr="00662E00">
          <w:rPr>
            <w:rStyle w:val="a5"/>
            <w:noProof/>
          </w:rPr>
          <w:t xml:space="preserve">5.4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1" w:history="1">
        <w:r w:rsidR="001B7ADC" w:rsidRPr="00662E00">
          <w:rPr>
            <w:rStyle w:val="a5"/>
            <w:noProof/>
          </w:rPr>
          <w:t xml:space="preserve">5.4.1 </w:t>
        </w:r>
        <w:r w:rsidR="001B7ADC" w:rsidRPr="00662E00">
          <w:rPr>
            <w:rStyle w:val="a5"/>
            <w:noProof/>
          </w:rPr>
          <w:t>导游列表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56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2" w:history="1">
        <w:r w:rsidR="001B7ADC" w:rsidRPr="00662E00">
          <w:rPr>
            <w:rStyle w:val="a5"/>
            <w:noProof/>
          </w:rPr>
          <w:t xml:space="preserve">5.4.2 </w:t>
        </w:r>
        <w:r w:rsidR="001B7ADC" w:rsidRPr="00662E00">
          <w:rPr>
            <w:rStyle w:val="a5"/>
            <w:noProof/>
          </w:rPr>
          <w:t>部门列表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61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13" w:history="1">
        <w:r w:rsidR="001B7ADC" w:rsidRPr="00662E00">
          <w:rPr>
            <w:rStyle w:val="a5"/>
            <w:rFonts w:cs="Arial"/>
            <w:noProof/>
          </w:rPr>
          <w:t>6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第六部分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个人中心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63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4" w:history="1">
        <w:r w:rsidR="001B7ADC" w:rsidRPr="00662E00">
          <w:rPr>
            <w:rStyle w:val="a5"/>
            <w:noProof/>
          </w:rPr>
          <w:t xml:space="preserve">6.1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63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5" w:history="1">
        <w:r w:rsidR="001B7ADC" w:rsidRPr="00662E00">
          <w:rPr>
            <w:rStyle w:val="a5"/>
            <w:noProof/>
          </w:rPr>
          <w:t xml:space="preserve">6.2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6" w:history="1">
        <w:r w:rsidR="001B7ADC" w:rsidRPr="00662E00">
          <w:rPr>
            <w:rStyle w:val="a5"/>
            <w:noProof/>
          </w:rPr>
          <w:t xml:space="preserve">6.3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17" w:history="1">
        <w:r w:rsidR="001B7ADC" w:rsidRPr="00662E00">
          <w:rPr>
            <w:rStyle w:val="a5"/>
            <w:noProof/>
          </w:rPr>
          <w:t xml:space="preserve">6.4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8" w:history="1">
        <w:r w:rsidR="001B7ADC" w:rsidRPr="00662E00">
          <w:rPr>
            <w:rStyle w:val="a5"/>
            <w:noProof/>
          </w:rPr>
          <w:t xml:space="preserve">6.4.1 </w:t>
        </w:r>
        <w:r w:rsidR="001B7ADC" w:rsidRPr="00662E00">
          <w:rPr>
            <w:rStyle w:val="a5"/>
            <w:noProof/>
          </w:rPr>
          <w:t>个人信息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_Toc442442418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19" w:history="1">
        <w:r w:rsidR="001B7ADC" w:rsidRPr="00662E00">
          <w:rPr>
            <w:rStyle w:val="a5"/>
            <w:noProof/>
          </w:rPr>
          <w:t xml:space="preserve">6.4.2 </w:t>
        </w:r>
        <w:r w:rsidR="001B7ADC" w:rsidRPr="00662E00">
          <w:rPr>
            <w:rStyle w:val="a5"/>
            <w:noProof/>
          </w:rPr>
          <w:t>修改密码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_Toc442442419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0" w:history="1">
        <w:r w:rsidR="001B7ADC" w:rsidRPr="00662E00">
          <w:rPr>
            <w:rStyle w:val="a5"/>
            <w:noProof/>
          </w:rPr>
          <w:t xml:space="preserve">6.4.3 </w:t>
        </w:r>
        <w:r w:rsidR="001B7ADC" w:rsidRPr="00662E00">
          <w:rPr>
            <w:rStyle w:val="a5"/>
            <w:noProof/>
          </w:rPr>
          <w:t>员工帐号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68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1" w:history="1">
        <w:r w:rsidR="001B7ADC" w:rsidRPr="00662E00">
          <w:rPr>
            <w:rStyle w:val="a5"/>
            <w:noProof/>
          </w:rPr>
          <w:t xml:space="preserve">6.4.4 </w:t>
        </w:r>
        <w:r w:rsidR="001B7ADC" w:rsidRPr="00662E00">
          <w:rPr>
            <w:rStyle w:val="a5"/>
            <w:noProof/>
          </w:rPr>
          <w:t>操作日志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72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22" w:history="1">
        <w:r w:rsidR="001B7ADC" w:rsidRPr="00662E00">
          <w:rPr>
            <w:rStyle w:val="a5"/>
            <w:rFonts w:cs="Arial"/>
            <w:noProof/>
          </w:rPr>
          <w:t>7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第七部分</w:t>
        </w:r>
        <w:r w:rsidR="001B7ADC" w:rsidRPr="00662E00">
          <w:rPr>
            <w:rStyle w:val="a5"/>
            <w:rFonts w:cs="Arial"/>
            <w:noProof/>
          </w:rPr>
          <w:t xml:space="preserve">  </w:t>
        </w:r>
        <w:r w:rsidR="001B7ADC" w:rsidRPr="00662E00">
          <w:rPr>
            <w:rStyle w:val="a5"/>
            <w:rFonts w:cs="Arial"/>
            <w:noProof/>
          </w:rPr>
          <w:t>消息中心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_Toc442442422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3" w:history="1">
        <w:r w:rsidR="001B7ADC" w:rsidRPr="00662E00">
          <w:rPr>
            <w:rStyle w:val="a5"/>
            <w:noProof/>
          </w:rPr>
          <w:t xml:space="preserve">7.1 </w:t>
        </w:r>
        <w:r w:rsidR="001B7ADC" w:rsidRPr="00662E00">
          <w:rPr>
            <w:rStyle w:val="a5"/>
            <w:noProof/>
          </w:rPr>
          <w:t>产品概述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_Toc442442423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4" w:history="1">
        <w:r w:rsidR="001B7ADC" w:rsidRPr="00662E00">
          <w:rPr>
            <w:rStyle w:val="a5"/>
            <w:noProof/>
          </w:rPr>
          <w:t xml:space="preserve">7.2 </w:t>
        </w:r>
        <w:r w:rsidR="001B7ADC" w:rsidRPr="00662E00">
          <w:rPr>
            <w:rStyle w:val="a5"/>
            <w:noProof/>
          </w:rPr>
          <w:t>产品结构（功能摘要）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_Toc442442424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74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5" w:history="1">
        <w:r w:rsidR="001B7ADC" w:rsidRPr="00662E00">
          <w:rPr>
            <w:rStyle w:val="a5"/>
            <w:noProof/>
          </w:rPr>
          <w:t xml:space="preserve">7.3 </w:t>
        </w:r>
        <w:r w:rsidR="001B7ADC" w:rsidRPr="00662E00">
          <w:rPr>
            <w:rStyle w:val="a5"/>
            <w:noProof/>
          </w:rPr>
          <w:t>流程及状态说明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_Toc442442425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30"/>
        <w:tabs>
          <w:tab w:val="right" w:leader="dot" w:pos="9350"/>
        </w:tabs>
        <w:ind w:left="840"/>
        <w:rPr>
          <w:rFonts w:asciiTheme="minorHAnsi" w:eastAsiaTheme="minorEastAsia" w:hAnsiTheme="minorHAnsi" w:cstheme="minorBidi"/>
          <w:noProof/>
          <w:szCs w:val="22"/>
        </w:rPr>
      </w:pPr>
      <w:hyperlink w:anchor="_Toc442442426" w:history="1">
        <w:r w:rsidR="001B7ADC" w:rsidRPr="00662E00">
          <w:rPr>
            <w:rStyle w:val="a5"/>
            <w:noProof/>
          </w:rPr>
          <w:t xml:space="preserve">7.4 </w:t>
        </w:r>
        <w:r w:rsidR="001B7ADC" w:rsidRPr="00662E00">
          <w:rPr>
            <w:rStyle w:val="a5"/>
            <w:noProof/>
          </w:rPr>
          <w:t>特性说明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_Toc442442426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40"/>
        <w:tabs>
          <w:tab w:val="right" w:leader="dot" w:pos="9350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442442427" w:history="1">
        <w:r w:rsidR="001B7ADC" w:rsidRPr="00662E00">
          <w:rPr>
            <w:rStyle w:val="a5"/>
            <w:noProof/>
          </w:rPr>
          <w:t xml:space="preserve">7.4.1 </w:t>
        </w:r>
        <w:r w:rsidR="001B7ADC" w:rsidRPr="00662E00">
          <w:rPr>
            <w:rStyle w:val="a5"/>
            <w:noProof/>
          </w:rPr>
          <w:t>消息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_Toc442442427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75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428" w:history="1">
        <w:r w:rsidR="001B7ADC" w:rsidRPr="00662E00">
          <w:rPr>
            <w:rStyle w:val="a5"/>
            <w:rFonts w:ascii="Arial" w:hAnsi="Arial" w:cs="Arial"/>
          </w:rPr>
          <w:t>五、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其它产品需求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_Toc442442428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77</w:t>
        </w:r>
        <w:r w:rsidR="001B7ADC">
          <w:rPr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29" w:history="1">
        <w:r w:rsidR="001B7ADC" w:rsidRPr="00662E00">
          <w:rPr>
            <w:rStyle w:val="a5"/>
            <w:rFonts w:cs="Arial"/>
            <w:noProof/>
          </w:rPr>
          <w:t>1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性能需求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_Toc442442429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30" w:history="1">
        <w:r w:rsidR="001B7ADC" w:rsidRPr="00662E00">
          <w:rPr>
            <w:rStyle w:val="a5"/>
            <w:rFonts w:cs="Arial"/>
            <w:noProof/>
          </w:rPr>
          <w:t>2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监控需求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_Toc442442430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20"/>
        <w:tabs>
          <w:tab w:val="left" w:pos="2100"/>
          <w:tab w:val="right" w:leader="dot" w:pos="9350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442442431" w:history="1">
        <w:r w:rsidR="001B7ADC" w:rsidRPr="00662E00">
          <w:rPr>
            <w:rStyle w:val="a5"/>
            <w:rFonts w:cs="Arial"/>
            <w:noProof/>
          </w:rPr>
          <w:t>3</w:t>
        </w:r>
        <w:r w:rsidR="001B7ADC" w:rsidRPr="00662E00">
          <w:rPr>
            <w:rStyle w:val="a5"/>
            <w:rFonts w:cs="Arial"/>
            <w:noProof/>
          </w:rPr>
          <w:t>、</w:t>
        </w:r>
        <w:r w:rsidR="001B7A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B7ADC" w:rsidRPr="00662E00">
          <w:rPr>
            <w:rStyle w:val="a5"/>
            <w:rFonts w:cs="Arial"/>
            <w:noProof/>
          </w:rPr>
          <w:t>兼容性需求</w:t>
        </w:r>
        <w:r w:rsidR="001B7ADC">
          <w:rPr>
            <w:noProof/>
            <w:webHidden/>
          </w:rPr>
          <w:tab/>
        </w:r>
        <w:r w:rsidR="001B7ADC">
          <w:rPr>
            <w:noProof/>
            <w:webHidden/>
          </w:rPr>
          <w:fldChar w:fldCharType="begin"/>
        </w:r>
        <w:r w:rsidR="001B7ADC">
          <w:rPr>
            <w:noProof/>
            <w:webHidden/>
          </w:rPr>
          <w:instrText xml:space="preserve"> PAGEREF _Toc442442431 \h </w:instrText>
        </w:r>
        <w:r w:rsidR="001B7ADC">
          <w:rPr>
            <w:noProof/>
            <w:webHidden/>
          </w:rPr>
        </w:r>
        <w:r w:rsidR="001B7ADC">
          <w:rPr>
            <w:noProof/>
            <w:webHidden/>
          </w:rPr>
          <w:fldChar w:fldCharType="separate"/>
        </w:r>
        <w:r w:rsidR="001B7ADC">
          <w:rPr>
            <w:noProof/>
            <w:webHidden/>
          </w:rPr>
          <w:t>77</w:t>
        </w:r>
        <w:r w:rsidR="001B7ADC">
          <w:rPr>
            <w:noProof/>
            <w:webHidden/>
          </w:rPr>
          <w:fldChar w:fldCharType="end"/>
        </w:r>
      </w:hyperlink>
    </w:p>
    <w:p w:rsidR="001B7ADC" w:rsidRDefault="00512E47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442442432" w:history="1">
        <w:r w:rsidR="001B7ADC" w:rsidRPr="00662E00">
          <w:rPr>
            <w:rStyle w:val="a5"/>
            <w:rFonts w:ascii="Arial" w:hAnsi="Arial" w:cs="Arial"/>
          </w:rPr>
          <w:t>六、</w:t>
        </w:r>
        <w:r w:rsidR="001B7ADC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1B7ADC" w:rsidRPr="00662E00">
          <w:rPr>
            <w:rStyle w:val="a5"/>
            <w:rFonts w:ascii="Arial" w:hAnsi="Arial" w:cs="Arial"/>
          </w:rPr>
          <w:t>相关文档</w:t>
        </w:r>
        <w:r w:rsidR="001B7ADC">
          <w:rPr>
            <w:webHidden/>
          </w:rPr>
          <w:tab/>
        </w:r>
        <w:r w:rsidR="001B7ADC">
          <w:rPr>
            <w:webHidden/>
          </w:rPr>
          <w:fldChar w:fldCharType="begin"/>
        </w:r>
        <w:r w:rsidR="001B7ADC">
          <w:rPr>
            <w:webHidden/>
          </w:rPr>
          <w:instrText xml:space="preserve"> PAGEREF _Toc442442432 \h </w:instrText>
        </w:r>
        <w:r w:rsidR="001B7ADC">
          <w:rPr>
            <w:webHidden/>
          </w:rPr>
        </w:r>
        <w:r w:rsidR="001B7ADC">
          <w:rPr>
            <w:webHidden/>
          </w:rPr>
          <w:fldChar w:fldCharType="separate"/>
        </w:r>
        <w:r w:rsidR="001B7ADC">
          <w:rPr>
            <w:webHidden/>
          </w:rPr>
          <w:t>78</w:t>
        </w:r>
        <w:r w:rsidR="001B7ADC">
          <w:rPr>
            <w:webHidden/>
          </w:rPr>
          <w:fldChar w:fldCharType="end"/>
        </w:r>
      </w:hyperlink>
    </w:p>
    <w:p w:rsidR="008E387B" w:rsidRDefault="008E387B" w:rsidP="00F718A4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="Arial" w:hAnsi="Arial" w:cs="Arial"/>
        </w:rPr>
      </w:pPr>
      <w:r w:rsidRPr="003247F2">
        <w:rPr>
          <w:rFonts w:ascii="Arial" w:hAnsi="Arial" w:cs="Arial"/>
        </w:rPr>
        <w:fldChar w:fldCharType="end"/>
      </w:r>
    </w:p>
    <w:p w:rsidR="00F667CA" w:rsidRDefault="00F667CA" w:rsidP="00F667CA"/>
    <w:p w:rsidR="00CE788B" w:rsidRDefault="00CE788B" w:rsidP="00F667CA"/>
    <w:p w:rsidR="00CE788B" w:rsidRDefault="00CE788B" w:rsidP="00F667CA"/>
    <w:p w:rsidR="00CE788B" w:rsidRDefault="00CE788B" w:rsidP="00F667CA"/>
    <w:p w:rsidR="00CE788B" w:rsidRPr="00F667CA" w:rsidRDefault="00CE788B" w:rsidP="00F667CA"/>
    <w:p w:rsidR="008E387B" w:rsidRPr="003247F2" w:rsidRDefault="007367D4" w:rsidP="00EB14F3">
      <w:pPr>
        <w:pStyle w:val="1"/>
        <w:rPr>
          <w:rFonts w:ascii="Arial" w:hAnsi="Arial" w:cs="Arial"/>
        </w:rPr>
      </w:pPr>
      <w:bookmarkStart w:id="8" w:name="_Toc442442359"/>
      <w:bookmarkEnd w:id="4"/>
      <w:bookmarkEnd w:id="5"/>
      <w:bookmarkEnd w:id="6"/>
      <w:bookmarkEnd w:id="7"/>
      <w:r w:rsidRPr="003247F2">
        <w:rPr>
          <w:rFonts w:ascii="Arial" w:hAnsi="Arial" w:cs="Arial"/>
        </w:rPr>
        <w:lastRenderedPageBreak/>
        <w:t>简介</w:t>
      </w:r>
      <w:bookmarkEnd w:id="8"/>
    </w:p>
    <w:p w:rsidR="008E387B" w:rsidRPr="005769A4" w:rsidRDefault="008E387B" w:rsidP="005769A4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9" w:name="_Toc442442360"/>
      <w:r w:rsidRPr="003247F2">
        <w:rPr>
          <w:rFonts w:cs="Arial"/>
        </w:rPr>
        <w:t>目的</w:t>
      </w:r>
      <w:bookmarkEnd w:id="9"/>
    </w:p>
    <w:p w:rsidR="00BF691F" w:rsidRPr="00BF691F" w:rsidRDefault="00BF691F" w:rsidP="00BF691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BF691F">
        <w:rPr>
          <w:rFonts w:ascii="Arial" w:hAnsi="Arial" w:cs="Arial" w:hint="eastAsia"/>
          <w:i w:val="0"/>
          <w:color w:val="000000" w:themeColor="text1"/>
        </w:rPr>
        <w:t>旅行社</w:t>
      </w:r>
      <w:r w:rsidRPr="00BF691F">
        <w:rPr>
          <w:rFonts w:ascii="Arial" w:hAnsi="Arial" w:cs="Arial" w:hint="eastAsia"/>
          <w:i w:val="0"/>
          <w:color w:val="000000" w:themeColor="text1"/>
        </w:rPr>
        <w:t>PC</w:t>
      </w:r>
      <w:r w:rsidRPr="00BF691F">
        <w:rPr>
          <w:rFonts w:ascii="Arial" w:hAnsi="Arial" w:cs="Arial" w:hint="eastAsia"/>
          <w:i w:val="0"/>
          <w:color w:val="000000" w:themeColor="text1"/>
        </w:rPr>
        <w:t>端</w:t>
      </w:r>
      <w:r w:rsidRPr="00BF691F">
        <w:rPr>
          <w:rFonts w:ascii="Arial" w:hAnsi="Arial" w:cs="Arial"/>
          <w:i w:val="0"/>
          <w:color w:val="000000" w:themeColor="text1"/>
        </w:rPr>
        <w:t>是</w:t>
      </w:r>
      <w:r w:rsidRPr="00BF691F">
        <w:rPr>
          <w:rFonts w:ascii="Arial" w:hAnsi="Arial" w:cs="Arial" w:hint="eastAsia"/>
          <w:i w:val="0"/>
          <w:color w:val="000000" w:themeColor="text1"/>
        </w:rPr>
        <w:t>一款</w:t>
      </w:r>
      <w:r w:rsidRPr="00BF691F">
        <w:rPr>
          <w:rFonts w:ascii="Arial" w:hAnsi="Arial" w:cs="Arial"/>
          <w:i w:val="0"/>
          <w:color w:val="000000" w:themeColor="text1"/>
        </w:rPr>
        <w:t>给</w:t>
      </w:r>
      <w:r w:rsidRPr="00BF691F">
        <w:rPr>
          <w:rFonts w:ascii="Arial" w:hAnsi="Arial" w:cs="Arial" w:hint="eastAsia"/>
          <w:i w:val="0"/>
          <w:color w:val="000000" w:themeColor="text1"/>
        </w:rPr>
        <w:t>旅行社和</w:t>
      </w:r>
      <w:r w:rsidRPr="00BF691F">
        <w:rPr>
          <w:rFonts w:ascii="Arial" w:hAnsi="Arial" w:cs="Arial"/>
          <w:i w:val="0"/>
          <w:color w:val="000000" w:themeColor="text1"/>
        </w:rPr>
        <w:t>旅行社部门</w:t>
      </w:r>
      <w:r w:rsidRPr="00BF691F">
        <w:rPr>
          <w:rFonts w:ascii="Arial" w:hAnsi="Arial" w:cs="Arial" w:hint="eastAsia"/>
          <w:i w:val="0"/>
          <w:color w:val="000000" w:themeColor="text1"/>
        </w:rPr>
        <w:t>提供</w:t>
      </w:r>
      <w:r w:rsidRPr="00BF691F">
        <w:rPr>
          <w:rFonts w:ascii="Arial" w:hAnsi="Arial" w:cs="Arial"/>
          <w:i w:val="0"/>
          <w:color w:val="000000" w:themeColor="text1"/>
        </w:rPr>
        <w:t>进行</w:t>
      </w:r>
      <w:r w:rsidRPr="00BF691F">
        <w:rPr>
          <w:rFonts w:ascii="Arial" w:hAnsi="Arial" w:cs="Arial" w:hint="eastAsia"/>
          <w:i w:val="0"/>
          <w:color w:val="000000" w:themeColor="text1"/>
        </w:rPr>
        <w:t>旅游目的地</w:t>
      </w:r>
      <w:r w:rsidRPr="00BF691F">
        <w:rPr>
          <w:rFonts w:ascii="Arial" w:hAnsi="Arial" w:cs="Arial"/>
          <w:i w:val="0"/>
          <w:color w:val="000000" w:themeColor="text1"/>
        </w:rPr>
        <w:t>资源</w:t>
      </w:r>
      <w:proofErr w:type="gramStart"/>
      <w:r w:rsidRPr="00BF691F">
        <w:rPr>
          <w:rFonts w:ascii="Arial" w:hAnsi="Arial" w:cs="Arial" w:hint="eastAsia"/>
          <w:i w:val="0"/>
          <w:color w:val="000000" w:themeColor="text1"/>
        </w:rPr>
        <w:t>包括</w:t>
      </w:r>
      <w:r w:rsidRPr="00BF691F">
        <w:rPr>
          <w:rFonts w:ascii="Arial" w:hAnsi="Arial" w:cs="Arial"/>
          <w:i w:val="0"/>
          <w:color w:val="000000" w:themeColor="text1"/>
        </w:rPr>
        <w:t>景点</w:t>
      </w:r>
      <w:proofErr w:type="gramEnd"/>
      <w:r w:rsidRPr="00BF691F">
        <w:rPr>
          <w:rFonts w:ascii="Arial" w:hAnsi="Arial" w:cs="Arial"/>
          <w:i w:val="0"/>
          <w:color w:val="000000" w:themeColor="text1"/>
        </w:rPr>
        <w:t>门票、</w:t>
      </w:r>
      <w:r w:rsidRPr="00BF691F">
        <w:rPr>
          <w:rFonts w:ascii="Arial" w:hAnsi="Arial" w:cs="Arial" w:hint="eastAsia"/>
          <w:i w:val="0"/>
          <w:color w:val="000000" w:themeColor="text1"/>
        </w:rPr>
        <w:t>演艺门票、景区</w:t>
      </w:r>
      <w:r w:rsidRPr="00BF691F">
        <w:rPr>
          <w:rFonts w:ascii="Arial" w:hAnsi="Arial" w:cs="Arial"/>
          <w:i w:val="0"/>
          <w:color w:val="000000" w:themeColor="text1"/>
        </w:rPr>
        <w:t>客栈、当地特产等采购，</w:t>
      </w:r>
      <w:r w:rsidRPr="00BF691F">
        <w:rPr>
          <w:rFonts w:ascii="Arial" w:hAnsi="Arial" w:cs="Arial" w:hint="eastAsia"/>
          <w:i w:val="0"/>
          <w:color w:val="000000" w:themeColor="text1"/>
        </w:rPr>
        <w:t>游客</w:t>
      </w:r>
      <w:r w:rsidRPr="00BF691F">
        <w:rPr>
          <w:rFonts w:ascii="Arial" w:hAnsi="Arial" w:cs="Arial"/>
          <w:i w:val="0"/>
          <w:color w:val="000000" w:themeColor="text1"/>
        </w:rPr>
        <w:t>管理</w:t>
      </w:r>
      <w:r w:rsidRPr="00BF691F">
        <w:rPr>
          <w:rFonts w:ascii="Arial" w:hAnsi="Arial" w:cs="Arial" w:hint="eastAsia"/>
          <w:i w:val="0"/>
          <w:color w:val="000000" w:themeColor="text1"/>
        </w:rPr>
        <w:t>，</w:t>
      </w:r>
      <w:r w:rsidRPr="00BF691F">
        <w:rPr>
          <w:rFonts w:ascii="Arial" w:hAnsi="Arial" w:cs="Arial"/>
          <w:i w:val="0"/>
          <w:color w:val="000000" w:themeColor="text1"/>
        </w:rPr>
        <w:t>报表对账</w:t>
      </w:r>
      <w:r w:rsidRPr="00BF691F">
        <w:rPr>
          <w:rFonts w:ascii="Arial" w:hAnsi="Arial" w:cs="Arial" w:hint="eastAsia"/>
          <w:i w:val="0"/>
          <w:color w:val="000000" w:themeColor="text1"/>
        </w:rPr>
        <w:t>等</w:t>
      </w:r>
      <w:r w:rsidRPr="00BF691F">
        <w:rPr>
          <w:rFonts w:ascii="Arial" w:hAnsi="Arial" w:cs="Arial"/>
          <w:i w:val="0"/>
          <w:color w:val="000000" w:themeColor="text1"/>
        </w:rPr>
        <w:t>功能</w:t>
      </w:r>
      <w:r w:rsidRPr="00BF691F">
        <w:rPr>
          <w:rFonts w:ascii="Arial" w:hAnsi="Arial" w:cs="Arial" w:hint="eastAsia"/>
          <w:i w:val="0"/>
          <w:color w:val="000000" w:themeColor="text1"/>
        </w:rPr>
        <w:t>，以</w:t>
      </w:r>
      <w:r w:rsidRPr="00BF691F">
        <w:rPr>
          <w:rFonts w:ascii="Arial" w:hAnsi="Arial" w:cs="Arial"/>
          <w:i w:val="0"/>
          <w:color w:val="000000" w:themeColor="text1"/>
        </w:rPr>
        <w:t>提高其</w:t>
      </w:r>
      <w:r w:rsidRPr="00BF691F">
        <w:rPr>
          <w:rFonts w:ascii="Arial" w:hAnsi="Arial" w:cs="Arial" w:hint="eastAsia"/>
          <w:i w:val="0"/>
          <w:color w:val="000000" w:themeColor="text1"/>
        </w:rPr>
        <w:t>资源分配、团员</w:t>
      </w:r>
      <w:r w:rsidRPr="00BF691F">
        <w:rPr>
          <w:rFonts w:ascii="Arial" w:hAnsi="Arial" w:cs="Arial"/>
          <w:i w:val="0"/>
          <w:color w:val="000000" w:themeColor="text1"/>
        </w:rPr>
        <w:t>管理、报对账效率的</w:t>
      </w:r>
      <w:r w:rsidRPr="00BF691F">
        <w:rPr>
          <w:rFonts w:ascii="Arial" w:hAnsi="Arial" w:cs="Arial" w:hint="eastAsia"/>
          <w:i w:val="0"/>
          <w:color w:val="000000" w:themeColor="text1"/>
        </w:rPr>
        <w:t>客户端。提高资源分配、团员管理、报对账效率。平台对客户端得到数据进行分析，以便优化客户端用户体验、用户功能，以及调整旅游目的资源运营方案。</w:t>
      </w:r>
    </w:p>
    <w:p w:rsidR="008E387B" w:rsidRPr="003247F2" w:rsidRDefault="008E387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10" w:name="_Toc442442361"/>
      <w:r w:rsidRPr="003247F2">
        <w:rPr>
          <w:rFonts w:cs="Arial"/>
        </w:rPr>
        <w:t>范围</w:t>
      </w:r>
      <w:bookmarkEnd w:id="10"/>
    </w:p>
    <w:p w:rsidR="00BF691F" w:rsidRPr="00BF691F" w:rsidRDefault="00BF691F" w:rsidP="00BF691F">
      <w:pPr>
        <w:rPr>
          <w:b/>
          <w:bCs/>
          <w:kern w:val="44"/>
          <w:sz w:val="32"/>
          <w:szCs w:val="44"/>
        </w:rPr>
      </w:pPr>
      <w:r w:rsidRPr="00BF691F">
        <w:rPr>
          <w:rFonts w:hint="eastAsia"/>
        </w:rPr>
        <w:t>包括与票之家大平台做数据对接，资源采购、游客管理、资金管理、账目报表</w:t>
      </w:r>
    </w:p>
    <w:p w:rsidR="00D442CD" w:rsidRPr="003247F2" w:rsidRDefault="00D442CD" w:rsidP="00BF691F">
      <w:pPr>
        <w:pStyle w:val="1"/>
        <w:rPr>
          <w:rFonts w:ascii="Arial" w:hAnsi="Arial" w:cs="Arial"/>
        </w:rPr>
      </w:pPr>
      <w:bookmarkStart w:id="11" w:name="_Toc442442362"/>
      <w:r w:rsidRPr="003247F2">
        <w:rPr>
          <w:rFonts w:ascii="Arial" w:hAnsi="Arial" w:cs="Arial"/>
        </w:rPr>
        <w:t>用户角色描述</w:t>
      </w:r>
      <w:bookmarkEnd w:id="11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560"/>
      </w:tblGrid>
      <w:tr w:rsidR="009B76F2" w:rsidRPr="003247F2">
        <w:tc>
          <w:tcPr>
            <w:tcW w:w="2088" w:type="dxa"/>
            <w:shd w:val="clear" w:color="auto" w:fill="C0C0C0"/>
          </w:tcPr>
          <w:p w:rsidR="009B76F2" w:rsidRPr="003247F2" w:rsidRDefault="009B76F2" w:rsidP="006D55D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用户角色</w:t>
            </w:r>
          </w:p>
        </w:tc>
        <w:tc>
          <w:tcPr>
            <w:tcW w:w="7560" w:type="dxa"/>
            <w:shd w:val="clear" w:color="auto" w:fill="C0C0C0"/>
          </w:tcPr>
          <w:p w:rsidR="009B76F2" w:rsidRPr="003247F2" w:rsidRDefault="009B76F2" w:rsidP="006D55D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用户描述</w:t>
            </w:r>
          </w:p>
        </w:tc>
      </w:tr>
      <w:tr w:rsidR="00BF691F" w:rsidRPr="003247F2">
        <w:tc>
          <w:tcPr>
            <w:tcW w:w="2088" w:type="dxa"/>
            <w:shd w:val="clear" w:color="auto" w:fill="auto"/>
            <w:vAlign w:val="center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旅行社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指拥有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旅行社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所有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资质的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机构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 </w:t>
            </w:r>
          </w:p>
        </w:tc>
      </w:tr>
      <w:tr w:rsidR="00BF691F" w:rsidRPr="003247F2">
        <w:tc>
          <w:tcPr>
            <w:tcW w:w="2088" w:type="dxa"/>
            <w:shd w:val="clear" w:color="auto" w:fill="auto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部门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指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可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行使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旅行社所有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权利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，但没有旅行社资质的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机构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，这些机构如果想行使旅行社的权利，必须挂靠旅行社</w:t>
            </w:r>
          </w:p>
        </w:tc>
      </w:tr>
      <w:tr w:rsidR="00BF691F" w:rsidRPr="003247F2">
        <w:tc>
          <w:tcPr>
            <w:tcW w:w="2088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导游</w:t>
            </w:r>
          </w:p>
        </w:tc>
        <w:tc>
          <w:tcPr>
            <w:tcW w:w="7560" w:type="dxa"/>
          </w:tcPr>
          <w:p w:rsidR="00BF691F" w:rsidRPr="00BF691F" w:rsidRDefault="00BF691F" w:rsidP="00BF691F">
            <w:pP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负责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具体执行带团任务的</w:t>
            </w:r>
            <w:r w:rsidRPr="00BF691F">
              <w:rPr>
                <w:rFonts w:ascii="Arial" w:hAnsi="Arial" w:cs="Arial" w:hint="eastAsia"/>
                <w:i/>
                <w:color w:val="000000" w:themeColor="text1"/>
                <w:sz w:val="20"/>
                <w:szCs w:val="20"/>
              </w:rPr>
              <w:t>角色</w:t>
            </w:r>
            <w:r w:rsidRPr="00BF691F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，需要挂靠旅行社或部门</w:t>
            </w:r>
          </w:p>
        </w:tc>
      </w:tr>
    </w:tbl>
    <w:p w:rsidR="007C4B81" w:rsidRPr="007C4B81" w:rsidRDefault="008E387B" w:rsidP="007C4B81">
      <w:pPr>
        <w:pStyle w:val="1"/>
        <w:rPr>
          <w:rFonts w:ascii="Arial" w:hAnsi="Arial" w:cs="Arial"/>
        </w:rPr>
      </w:pPr>
      <w:bookmarkStart w:id="12" w:name="_Toc442442363"/>
      <w:r w:rsidRPr="003247F2">
        <w:rPr>
          <w:rFonts w:ascii="Arial" w:hAnsi="Arial" w:cs="Arial"/>
        </w:rPr>
        <w:t>产品概述</w:t>
      </w:r>
      <w:bookmarkEnd w:id="12"/>
    </w:p>
    <w:p w:rsidR="008030FB" w:rsidRPr="003247F2" w:rsidRDefault="008030FB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13" w:name="_Toc256980046"/>
      <w:bookmarkStart w:id="14" w:name="_Toc442442364"/>
      <w:r w:rsidRPr="003247F2">
        <w:rPr>
          <w:rFonts w:cs="Arial"/>
        </w:rPr>
        <w:t>目标</w:t>
      </w:r>
      <w:bookmarkEnd w:id="13"/>
      <w:bookmarkEnd w:id="14"/>
    </w:p>
    <w:p w:rsidR="008030FB" w:rsidRPr="00C45B14" w:rsidRDefault="00721EC6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C45B14">
        <w:rPr>
          <w:rFonts w:ascii="Arial" w:hAnsi="Arial" w:cs="Arial" w:hint="eastAsia"/>
          <w:i w:val="0"/>
          <w:color w:val="000000" w:themeColor="text1"/>
        </w:rPr>
        <w:t>完整</w:t>
      </w:r>
      <w:r w:rsidRPr="00C45B14">
        <w:rPr>
          <w:rFonts w:ascii="Arial" w:hAnsi="Arial" w:cs="Arial"/>
          <w:i w:val="0"/>
          <w:color w:val="000000" w:themeColor="text1"/>
        </w:rPr>
        <w:t>阐述</w:t>
      </w:r>
      <w:r w:rsidR="00BF691F">
        <w:rPr>
          <w:rFonts w:ascii="Arial" w:hAnsi="Arial" w:cs="Arial" w:hint="eastAsia"/>
          <w:i w:val="0"/>
          <w:color w:val="000000" w:themeColor="text1"/>
        </w:rPr>
        <w:t>分销端</w:t>
      </w:r>
      <w:r w:rsidRPr="00C45B14">
        <w:rPr>
          <w:rFonts w:ascii="Arial" w:hAnsi="Arial" w:cs="Arial"/>
          <w:i w:val="0"/>
          <w:color w:val="000000" w:themeColor="text1"/>
        </w:rPr>
        <w:t>的整体业务流程</w:t>
      </w:r>
      <w:r w:rsidRPr="00C45B14">
        <w:rPr>
          <w:rFonts w:ascii="Arial" w:hAnsi="Arial" w:cs="Arial" w:hint="eastAsia"/>
          <w:i w:val="0"/>
          <w:color w:val="000000" w:themeColor="text1"/>
        </w:rPr>
        <w:t>以及</w:t>
      </w:r>
      <w:r w:rsidRPr="00C45B14">
        <w:rPr>
          <w:rFonts w:ascii="Arial" w:hAnsi="Arial" w:cs="Arial"/>
          <w:i w:val="0"/>
          <w:color w:val="000000" w:themeColor="text1"/>
        </w:rPr>
        <w:t>功能需求</w:t>
      </w:r>
    </w:p>
    <w:p w:rsidR="000D3B6F" w:rsidRPr="003247F2" w:rsidRDefault="000D3B6F" w:rsidP="00781C52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15" w:name="_Toc442442365"/>
      <w:r w:rsidRPr="003247F2">
        <w:rPr>
          <w:rFonts w:cs="Arial"/>
        </w:rPr>
        <w:lastRenderedPageBreak/>
        <w:t>总体流程</w:t>
      </w:r>
      <w:bookmarkEnd w:id="15"/>
    </w:p>
    <w:p w:rsidR="000D3B6F" w:rsidRPr="003247F2" w:rsidRDefault="005049BA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</w:rPr>
      </w:pPr>
      <w:r>
        <w:object w:dxaOrig="3780" w:dyaOrig="78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9.7pt;height:393.2pt" o:ole="">
            <v:imagedata r:id="rId8" o:title=""/>
          </v:shape>
          <o:OLEObject Type="Embed" ProgID="Visio.Drawing.15" ShapeID="_x0000_i1025" DrawAspect="Content" ObjectID="_1518879116" r:id="rId9"/>
        </w:object>
      </w:r>
    </w:p>
    <w:p w:rsidR="00FA181F" w:rsidRPr="00BC3CE3" w:rsidRDefault="008E387B" w:rsidP="00BC3CE3">
      <w:pPr>
        <w:pStyle w:val="2"/>
        <w:tabs>
          <w:tab w:val="clear" w:pos="0"/>
          <w:tab w:val="left" w:pos="540"/>
        </w:tabs>
        <w:rPr>
          <w:rFonts w:cs="Arial"/>
        </w:rPr>
      </w:pPr>
      <w:bookmarkStart w:id="16" w:name="_Toc442442366"/>
      <w:r w:rsidRPr="003247F2">
        <w:rPr>
          <w:rFonts w:cs="Arial"/>
        </w:rPr>
        <w:t>功能摘要</w:t>
      </w:r>
      <w:bookmarkEnd w:id="16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06375D" w:rsidRPr="003247F2" w:rsidTr="006C5A08">
        <w:tc>
          <w:tcPr>
            <w:tcW w:w="1271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06375D" w:rsidRPr="003247F2" w:rsidRDefault="0006375D" w:rsidP="000637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3425C6" w:rsidRPr="003247F2" w:rsidTr="006C5A08">
        <w:tc>
          <w:tcPr>
            <w:tcW w:w="1271" w:type="dxa"/>
            <w:vMerge w:val="restart"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景区列表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采购的景区选择页面，可以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省份进行筛选，可以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根据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关键字进行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搜索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景区的具体信息，包括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描述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地图</w:t>
            </w:r>
          </w:p>
        </w:tc>
        <w:tc>
          <w:tcPr>
            <w:tcW w:w="864" w:type="dxa"/>
          </w:tcPr>
          <w:p w:rsidR="003425C6" w:rsidRPr="00C45B14" w:rsidRDefault="003425C6" w:rsidP="00BC3CE3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展示票详情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其中一个景区所包含的景区门票情况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包括景区门票、演艺票、组合门票、积分票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可对欲购买票种进行下单购买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5670" w:type="dxa"/>
          </w:tcPr>
          <w:p w:rsidR="003425C6" w:rsidRPr="00C45B14" w:rsidRDefault="00BC3CE3" w:rsidP="00EB1D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对购买票种下的游客信息进行编辑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适合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的支付方式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对所下订单进行支付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在线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5670" w:type="dxa"/>
          </w:tcPr>
          <w:p w:rsidR="003425C6" w:rsidRPr="00C45B14" w:rsidRDefault="00BC3CE3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在选择演艺票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可以自行选择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任何一个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场次的座位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FB1700">
        <w:tc>
          <w:tcPr>
            <w:tcW w:w="1271" w:type="dxa"/>
            <w:vMerge w:val="restart"/>
            <w:vAlign w:val="center"/>
          </w:tcPr>
          <w:p w:rsidR="00BD7320" w:rsidRPr="00C45B14" w:rsidRDefault="00BD7320" w:rsidP="00FB170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订单中心</w:t>
            </w: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订单列表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相关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的，在平台上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导游、部门、旅行社自己下的订单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查看每一条线上订单的订单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  <w:vAlign w:val="center"/>
          </w:tcPr>
          <w:p w:rsidR="00BD7320" w:rsidRPr="00C45B14" w:rsidRDefault="00BD732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下订单列表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旅行社有关的所有线下订单数据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展示线下订单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BD7320" w:rsidRPr="00C45B14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线下订单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订单详情</w:t>
            </w:r>
          </w:p>
        </w:tc>
        <w:tc>
          <w:tcPr>
            <w:tcW w:w="864" w:type="dxa"/>
          </w:tcPr>
          <w:p w:rsidR="00BD7320" w:rsidRPr="00C45B1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5670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未支付、未检票、部分检票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未退票状态下的订单中，修改游客的信息</w:t>
            </w:r>
          </w:p>
        </w:tc>
        <w:tc>
          <w:tcPr>
            <w:tcW w:w="864" w:type="dxa"/>
          </w:tcPr>
          <w:p w:rsidR="00BD7320" w:rsidRPr="00FB1700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BD7320" w:rsidRPr="003247F2" w:rsidTr="006C5A08">
        <w:tc>
          <w:tcPr>
            <w:tcW w:w="1271" w:type="dxa"/>
            <w:vMerge/>
          </w:tcPr>
          <w:p w:rsidR="00BD7320" w:rsidRPr="00C45B14" w:rsidRDefault="00BD732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退票</w:t>
            </w:r>
          </w:p>
        </w:tc>
        <w:tc>
          <w:tcPr>
            <w:tcW w:w="5670" w:type="dxa"/>
          </w:tcPr>
          <w:p w:rsidR="00BD7320" w:rsidRDefault="00BD732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未检票、未退票的游客进行退票处理</w:t>
            </w:r>
          </w:p>
        </w:tc>
        <w:tc>
          <w:tcPr>
            <w:tcW w:w="864" w:type="dxa"/>
          </w:tcPr>
          <w:p w:rsidR="00BD7320" w:rsidRPr="00BE7A24" w:rsidRDefault="00BD732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FB1700">
        <w:tc>
          <w:tcPr>
            <w:tcW w:w="1271" w:type="dxa"/>
            <w:vMerge w:val="restart"/>
            <w:vAlign w:val="center"/>
          </w:tcPr>
          <w:p w:rsidR="00FB1700" w:rsidRPr="00C45B14" w:rsidRDefault="00FB1700" w:rsidP="00FB170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展示钱包余额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展示旅行社的现金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3425C6">
        <w:tc>
          <w:tcPr>
            <w:tcW w:w="1271" w:type="dxa"/>
            <w:vMerge/>
            <w:vAlign w:val="center"/>
          </w:tcPr>
          <w:p w:rsidR="00FB1700" w:rsidRPr="00C45B14" w:rsidRDefault="00FB1700" w:rsidP="003425C6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流水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相应的时间段内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现金、金币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积分的流水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报表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的财务信息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收入总表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一定时间段，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的返利总收入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3247F2" w:rsidTr="006C5A08">
        <w:tc>
          <w:tcPr>
            <w:tcW w:w="1271" w:type="dxa"/>
            <w:vMerge/>
          </w:tcPr>
          <w:p w:rsidR="00FB1700" w:rsidRPr="00C45B14" w:rsidRDefault="00FB1700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收入详情</w:t>
            </w:r>
          </w:p>
        </w:tc>
        <w:tc>
          <w:tcPr>
            <w:tcW w:w="5670" w:type="dxa"/>
          </w:tcPr>
          <w:p w:rsidR="00FB1700" w:rsidRPr="00C45B14" w:rsidRDefault="00FB170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每个景区每个产品产生的每笔订单返利收入信息</w:t>
            </w:r>
          </w:p>
        </w:tc>
        <w:tc>
          <w:tcPr>
            <w:tcW w:w="864" w:type="dxa"/>
          </w:tcPr>
          <w:p w:rsidR="00FB1700" w:rsidRPr="00C45B14" w:rsidRDefault="00FB170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 w:val="restart"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3425C6" w:rsidRPr="00C45B14" w:rsidRDefault="00B96509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查看该旅行社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3425C6" w:rsidRPr="00C45B14" w:rsidRDefault="00B96509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查看其中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一个团</w:t>
            </w:r>
            <w:r w:rsidR="00ED5E1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 w:rsidR="00ED5E17"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 w:rsidR="00ED5E1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 w:rsidR="00ED5E17"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信息和导游信息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新建团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团信息</w:t>
            </w:r>
          </w:p>
        </w:tc>
        <w:tc>
          <w:tcPr>
            <w:tcW w:w="5670" w:type="dxa"/>
          </w:tcPr>
          <w:p w:rsidR="003C23D0" w:rsidRDefault="003C23D0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生成的团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团号和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部门进行修改</w:t>
            </w:r>
          </w:p>
        </w:tc>
        <w:tc>
          <w:tcPr>
            <w:tcW w:w="864" w:type="dxa"/>
          </w:tcPr>
          <w:p w:rsidR="003C23D0" w:rsidRPr="003C23D0" w:rsidRDefault="003C23D0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给其中一个团添加新的游客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  <w:vAlign w:val="center"/>
          </w:tcPr>
          <w:p w:rsidR="003425C6" w:rsidRPr="00C45B14" w:rsidRDefault="003425C6" w:rsidP="006C5A0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6C5A08">
        <w:tc>
          <w:tcPr>
            <w:tcW w:w="1271" w:type="dxa"/>
            <w:vMerge/>
          </w:tcPr>
          <w:p w:rsidR="003425C6" w:rsidRPr="00C45B14" w:rsidRDefault="003425C6" w:rsidP="006D55D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修改团员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修改其中一个团中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425C6" w:rsidRPr="003247F2" w:rsidTr="003425C6">
        <w:tc>
          <w:tcPr>
            <w:tcW w:w="1271" w:type="dxa"/>
            <w:vMerge w:val="restart"/>
            <w:vAlign w:val="center"/>
          </w:tcPr>
          <w:p w:rsidR="003425C6" w:rsidRPr="00C45B14" w:rsidRDefault="003425C6" w:rsidP="003425C6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部门管理中心</w:t>
            </w:r>
          </w:p>
        </w:tc>
        <w:tc>
          <w:tcPr>
            <w:tcW w:w="1843" w:type="dxa"/>
          </w:tcPr>
          <w:p w:rsidR="003425C6" w:rsidRPr="00C45B14" w:rsidRDefault="003425C6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导游列表</w:t>
            </w:r>
          </w:p>
        </w:tc>
        <w:tc>
          <w:tcPr>
            <w:tcW w:w="5670" w:type="dxa"/>
          </w:tcPr>
          <w:p w:rsidR="003425C6" w:rsidRPr="00C45B14" w:rsidRDefault="00ED5E17" w:rsidP="00F3542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3425C6" w:rsidRPr="00C45B14" w:rsidRDefault="003425C6" w:rsidP="007E1E0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平台上已经注册的导游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为一名导游新生成一个导游帐号，并默认绑定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未审核通过的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5670" w:type="dxa"/>
          </w:tcPr>
          <w:p w:rsidR="003C23D0" w:rsidRP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864" w:type="dxa"/>
          </w:tcPr>
          <w:p w:rsidR="003C23D0" w:rsidRPr="003C23D0" w:rsidRDefault="003C23D0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3C23D0" w:rsidRPr="003247F2" w:rsidTr="006C5A08">
        <w:tc>
          <w:tcPr>
            <w:tcW w:w="1271" w:type="dxa"/>
            <w:vMerge/>
          </w:tcPr>
          <w:p w:rsidR="003C23D0" w:rsidRPr="00C45B14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审核通过的导游帐号</w:t>
            </w:r>
          </w:p>
        </w:tc>
        <w:tc>
          <w:tcPr>
            <w:tcW w:w="5670" w:type="dxa"/>
          </w:tcPr>
          <w:p w:rsidR="003C23D0" w:rsidRPr="003C23D0" w:rsidRDefault="003C23D0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可以修改通过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</w:p>
        </w:tc>
        <w:tc>
          <w:tcPr>
            <w:tcW w:w="864" w:type="dxa"/>
          </w:tcPr>
          <w:p w:rsidR="003C23D0" w:rsidRPr="003C23D0" w:rsidRDefault="003C23D0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绑定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对现有已绑定的导游解除绑定关系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部门列表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ED5E17" w:rsidRPr="003247F2" w:rsidTr="006C5A08">
        <w:tc>
          <w:tcPr>
            <w:tcW w:w="1271" w:type="dxa"/>
            <w:vMerge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ED5E17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  <w:tc>
          <w:tcPr>
            <w:tcW w:w="5670" w:type="dxa"/>
          </w:tcPr>
          <w:p w:rsidR="00ED5E17" w:rsidRPr="00C45B14" w:rsidRDefault="00ED5E17" w:rsidP="00ED5E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新生成一个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帐号，并默认绑定</w:t>
            </w:r>
          </w:p>
        </w:tc>
        <w:tc>
          <w:tcPr>
            <w:tcW w:w="864" w:type="dxa"/>
          </w:tcPr>
          <w:p w:rsidR="00ED5E17" w:rsidRPr="00C45B14" w:rsidRDefault="00ED5E17" w:rsidP="00ED5E17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未审核通过的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导游部门</w:t>
            </w:r>
          </w:p>
        </w:tc>
        <w:tc>
          <w:tcPr>
            <w:tcW w:w="5670" w:type="dxa"/>
          </w:tcPr>
          <w:p w:rsidR="00071A95" w:rsidRPr="003C23D0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71A95" w:rsidRPr="003C23D0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审核通过的导游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071A95" w:rsidRPr="003C23D0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可以修改通过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旅行社端口新建的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未通过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审核的导游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71A95" w:rsidRPr="003C23D0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部门绑定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解除绑定关系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3425C6">
        <w:tc>
          <w:tcPr>
            <w:tcW w:w="1271" w:type="dxa"/>
            <w:vMerge w:val="restart"/>
            <w:vAlign w:val="center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个人管理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个人信息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该旅行社相关的信息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旅行社帐号的密码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该旅行社新建员工子账号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分配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子账号权限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为每一个员工子账号分配对应的权限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启用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禁用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开启或禁用每一个员工子账号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71A95" w:rsidRPr="003247F2" w:rsidTr="006C5A08">
        <w:tc>
          <w:tcPr>
            <w:tcW w:w="1271" w:type="dxa"/>
            <w:vMerge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71A95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  <w:tc>
          <w:tcPr>
            <w:tcW w:w="5670" w:type="dxa"/>
          </w:tcPr>
          <w:p w:rsidR="00071A95" w:rsidRPr="00C45B14" w:rsidRDefault="00071A95" w:rsidP="00071A9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所有帐号对系统产生的操作记录</w:t>
            </w:r>
          </w:p>
        </w:tc>
        <w:tc>
          <w:tcPr>
            <w:tcW w:w="864" w:type="dxa"/>
          </w:tcPr>
          <w:p w:rsidR="00071A95" w:rsidRPr="00C45B14" w:rsidRDefault="00071A95" w:rsidP="00071A95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 w:val="restart"/>
            <w:vAlign w:val="center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消息中心</w:t>
            </w: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快捷查看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原浏览页面弹窗显示新消息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的消息列表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完全进入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消息中心，查看所有的消息列表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查看消息详情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点击查看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详情进入对应的模块详情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6C3D9A" w:rsidRPr="003247F2" w:rsidTr="00805334">
        <w:tc>
          <w:tcPr>
            <w:tcW w:w="1271" w:type="dxa"/>
            <w:vMerge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6C3D9A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未读消息提示</w:t>
            </w:r>
          </w:p>
        </w:tc>
        <w:tc>
          <w:tcPr>
            <w:tcW w:w="5670" w:type="dxa"/>
          </w:tcPr>
          <w:p w:rsidR="006C3D9A" w:rsidRPr="00C45B14" w:rsidRDefault="006C3D9A" w:rsidP="006C3D9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此为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被动提示，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按钮右上角标记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消息数</w:t>
            </w:r>
          </w:p>
        </w:tc>
        <w:tc>
          <w:tcPr>
            <w:tcW w:w="864" w:type="dxa"/>
          </w:tcPr>
          <w:p w:rsidR="006C3D9A" w:rsidRPr="00C45B14" w:rsidRDefault="006C3D9A" w:rsidP="006C3D9A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8E387B" w:rsidRDefault="008E387B">
      <w:pPr>
        <w:pStyle w:val="1"/>
        <w:rPr>
          <w:rFonts w:ascii="Arial" w:hAnsi="Arial" w:cs="Arial"/>
        </w:rPr>
      </w:pPr>
      <w:bookmarkStart w:id="17" w:name="_Toc442442367"/>
      <w:r w:rsidRPr="003247F2">
        <w:rPr>
          <w:rFonts w:ascii="Arial" w:hAnsi="Arial" w:cs="Arial"/>
        </w:rPr>
        <w:lastRenderedPageBreak/>
        <w:t>产品特性</w:t>
      </w:r>
      <w:bookmarkEnd w:id="17"/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目前</w:t>
      </w:r>
      <w:r w:rsidRPr="003B6E15">
        <w:rPr>
          <w:rFonts w:ascii="Arial" w:hAnsi="Arial" w:cs="Arial"/>
          <w:i w:val="0"/>
          <w:color w:val="000000" w:themeColor="text1"/>
        </w:rPr>
        <w:t>该产品主要具备以下特性：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1</w:t>
      </w:r>
      <w:r w:rsidRPr="003B6E15">
        <w:rPr>
          <w:rFonts w:ascii="Arial" w:hAnsi="Arial" w:cs="Arial" w:hint="eastAsia"/>
          <w:i w:val="0"/>
          <w:color w:val="000000" w:themeColor="text1"/>
        </w:rPr>
        <w:t>、用户可以</w:t>
      </w:r>
      <w:r w:rsidRPr="003B6E15">
        <w:rPr>
          <w:rFonts w:ascii="Arial" w:hAnsi="Arial" w:cs="Arial"/>
          <w:i w:val="0"/>
          <w:color w:val="000000" w:themeColor="text1"/>
        </w:rPr>
        <w:t>在一个订单中预定多个景区门票、演艺门票、组合门票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2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用户</w:t>
      </w:r>
      <w:r w:rsidRPr="003B6E15">
        <w:rPr>
          <w:rFonts w:ascii="Arial" w:hAnsi="Arial" w:cs="Arial" w:hint="eastAsia"/>
          <w:i w:val="0"/>
          <w:color w:val="000000" w:themeColor="text1"/>
        </w:rPr>
        <w:t>按照</w:t>
      </w:r>
      <w:r w:rsidRPr="003B6E15">
        <w:rPr>
          <w:rFonts w:ascii="Arial" w:hAnsi="Arial" w:cs="Arial"/>
          <w:i w:val="0"/>
          <w:color w:val="000000" w:themeColor="text1"/>
        </w:rPr>
        <w:t>一</w:t>
      </w:r>
      <w:r w:rsidRPr="003B6E15">
        <w:rPr>
          <w:rFonts w:ascii="Arial" w:hAnsi="Arial" w:cs="Arial" w:hint="eastAsia"/>
          <w:i w:val="0"/>
          <w:color w:val="000000" w:themeColor="text1"/>
        </w:rPr>
        <w:t>定</w:t>
      </w:r>
      <w:r w:rsidRPr="003B6E15">
        <w:rPr>
          <w:rFonts w:ascii="Arial" w:hAnsi="Arial" w:cs="Arial"/>
          <w:i w:val="0"/>
          <w:color w:val="000000" w:themeColor="text1"/>
        </w:rPr>
        <w:t>的</w:t>
      </w:r>
      <w:r w:rsidRPr="003B6E15">
        <w:rPr>
          <w:rFonts w:ascii="Arial" w:hAnsi="Arial" w:cs="Arial"/>
          <w:i w:val="0"/>
          <w:color w:val="000000" w:themeColor="text1"/>
        </w:rPr>
        <w:t>excel</w:t>
      </w:r>
      <w:r w:rsidRPr="003B6E15">
        <w:rPr>
          <w:rFonts w:ascii="Arial" w:hAnsi="Arial" w:cs="Arial"/>
          <w:i w:val="0"/>
          <w:color w:val="000000" w:themeColor="text1"/>
        </w:rPr>
        <w:t>的编写规则，可以批量导入</w:t>
      </w:r>
      <w:r w:rsidRPr="003B6E15">
        <w:rPr>
          <w:rFonts w:ascii="Arial" w:hAnsi="Arial" w:cs="Arial" w:hint="eastAsia"/>
          <w:i w:val="0"/>
          <w:color w:val="000000" w:themeColor="text1"/>
        </w:rPr>
        <w:t>游客</w:t>
      </w:r>
      <w:r w:rsidRPr="003B6E15">
        <w:rPr>
          <w:rFonts w:ascii="Arial" w:hAnsi="Arial" w:cs="Arial"/>
          <w:i w:val="0"/>
          <w:color w:val="000000" w:themeColor="text1"/>
        </w:rPr>
        <w:t>信息</w:t>
      </w:r>
      <w:r w:rsidRPr="003B6E15">
        <w:rPr>
          <w:rFonts w:ascii="Arial" w:hAnsi="Arial" w:cs="Arial" w:hint="eastAsia"/>
          <w:i w:val="0"/>
          <w:color w:val="000000" w:themeColor="text1"/>
        </w:rPr>
        <w:t>进入</w:t>
      </w:r>
      <w:r w:rsidRPr="003B6E15">
        <w:rPr>
          <w:rFonts w:ascii="Arial" w:hAnsi="Arial" w:cs="Arial"/>
          <w:i w:val="0"/>
          <w:color w:val="000000" w:themeColor="text1"/>
        </w:rPr>
        <w:t>系统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3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用户</w:t>
      </w:r>
      <w:r w:rsidRPr="003B6E15">
        <w:rPr>
          <w:rFonts w:ascii="Arial" w:hAnsi="Arial" w:cs="Arial" w:hint="eastAsia"/>
          <w:i w:val="0"/>
          <w:color w:val="000000" w:themeColor="text1"/>
        </w:rPr>
        <w:t>可以</w:t>
      </w:r>
      <w:r w:rsidRPr="003B6E15">
        <w:rPr>
          <w:rFonts w:ascii="Arial" w:hAnsi="Arial" w:cs="Arial"/>
          <w:i w:val="0"/>
          <w:color w:val="000000" w:themeColor="text1"/>
        </w:rPr>
        <w:t>通过线上平台</w:t>
      </w:r>
      <w:r w:rsidRPr="003B6E15">
        <w:rPr>
          <w:rFonts w:ascii="Arial" w:hAnsi="Arial" w:cs="Arial" w:hint="eastAsia"/>
          <w:i w:val="0"/>
          <w:color w:val="000000" w:themeColor="text1"/>
        </w:rPr>
        <w:t>进行</w:t>
      </w:r>
      <w:r w:rsidRPr="003B6E15">
        <w:rPr>
          <w:rFonts w:ascii="Arial" w:hAnsi="Arial" w:cs="Arial"/>
          <w:i w:val="0"/>
          <w:color w:val="000000" w:themeColor="text1"/>
        </w:rPr>
        <w:t>演艺选座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3B6E15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 w:rsidRPr="003B6E15">
        <w:rPr>
          <w:rFonts w:ascii="Arial" w:hAnsi="Arial" w:cs="Arial"/>
          <w:i w:val="0"/>
          <w:color w:val="000000" w:themeColor="text1"/>
        </w:rPr>
        <w:t>4</w:t>
      </w:r>
      <w:r w:rsidRPr="003B6E15">
        <w:rPr>
          <w:rFonts w:ascii="Arial" w:hAnsi="Arial" w:cs="Arial" w:hint="eastAsia"/>
          <w:i w:val="0"/>
          <w:color w:val="000000" w:themeColor="text1"/>
        </w:rPr>
        <w:t>、新系统</w:t>
      </w:r>
      <w:r w:rsidRPr="003B6E15">
        <w:rPr>
          <w:rFonts w:ascii="Arial" w:hAnsi="Arial" w:cs="Arial"/>
          <w:i w:val="0"/>
          <w:color w:val="000000" w:themeColor="text1"/>
        </w:rPr>
        <w:t>已经初步</w:t>
      </w:r>
      <w:r w:rsidRPr="003B6E15">
        <w:rPr>
          <w:rFonts w:ascii="Arial" w:hAnsi="Arial" w:cs="Arial" w:hint="eastAsia"/>
          <w:i w:val="0"/>
          <w:color w:val="000000" w:themeColor="text1"/>
        </w:rPr>
        <w:t>建立</w:t>
      </w:r>
      <w:r w:rsidRPr="003B6E15">
        <w:rPr>
          <w:rFonts w:ascii="Arial" w:hAnsi="Arial" w:cs="Arial"/>
          <w:i w:val="0"/>
          <w:color w:val="000000" w:themeColor="text1"/>
        </w:rPr>
        <w:t>了团员管理，这在后期功能迭代上具有很强的扩展性，例如可以</w:t>
      </w:r>
      <w:r w:rsidRPr="003B6E15">
        <w:rPr>
          <w:rFonts w:ascii="Arial" w:hAnsi="Arial" w:cs="Arial" w:hint="eastAsia"/>
          <w:i w:val="0"/>
          <w:color w:val="000000" w:themeColor="text1"/>
        </w:rPr>
        <w:t>通过团管理</w:t>
      </w:r>
      <w:r w:rsidRPr="003B6E15">
        <w:rPr>
          <w:rFonts w:ascii="Arial" w:hAnsi="Arial" w:cs="Arial"/>
          <w:i w:val="0"/>
          <w:color w:val="000000" w:themeColor="text1"/>
        </w:rPr>
        <w:t>反绑定订单，当导游完成带团就可对该团产生的账目进行结算，减少导游报账时间，增加对账效率</w:t>
      </w:r>
      <w:r w:rsidRPr="003B6E15">
        <w:rPr>
          <w:rFonts w:ascii="Arial" w:hAnsi="Arial" w:cs="Arial" w:hint="eastAsia"/>
          <w:i w:val="0"/>
          <w:color w:val="000000" w:themeColor="text1"/>
        </w:rPr>
        <w:t>。</w:t>
      </w:r>
    </w:p>
    <w:p w:rsidR="00641283" w:rsidRPr="00641283" w:rsidRDefault="00641283" w:rsidP="003B6E15">
      <w:pPr>
        <w:pStyle w:val="infoblue"/>
        <w:spacing w:before="0" w:beforeAutospacing="0" w:afterLines="50" w:after="156" w:afterAutospacing="0"/>
        <w:ind w:firstLineChars="0" w:firstLine="0"/>
        <w:rPr>
          <w:szCs w:val="21"/>
        </w:rPr>
      </w:pPr>
      <w:r w:rsidRPr="003B6E15">
        <w:rPr>
          <w:rFonts w:ascii="Arial" w:hAnsi="Arial" w:cs="Arial" w:hint="eastAsia"/>
          <w:i w:val="0"/>
          <w:color w:val="000000" w:themeColor="text1"/>
        </w:rPr>
        <w:t>5</w:t>
      </w:r>
      <w:r w:rsidRPr="003B6E15">
        <w:rPr>
          <w:rFonts w:ascii="Arial" w:hAnsi="Arial" w:cs="Arial" w:hint="eastAsia"/>
          <w:i w:val="0"/>
          <w:color w:val="000000" w:themeColor="text1"/>
        </w:rPr>
        <w:t>、</w:t>
      </w:r>
      <w:r w:rsidRPr="003B6E15">
        <w:rPr>
          <w:rFonts w:ascii="Arial" w:hAnsi="Arial" w:cs="Arial"/>
          <w:i w:val="0"/>
          <w:color w:val="000000" w:themeColor="text1"/>
        </w:rPr>
        <w:t>初步</w:t>
      </w:r>
      <w:r w:rsidRPr="003B6E15">
        <w:rPr>
          <w:rFonts w:ascii="Arial" w:hAnsi="Arial" w:cs="Arial" w:hint="eastAsia"/>
          <w:i w:val="0"/>
          <w:color w:val="000000" w:themeColor="text1"/>
        </w:rPr>
        <w:t>建立报表</w:t>
      </w:r>
      <w:r w:rsidRPr="003B6E15">
        <w:rPr>
          <w:rFonts w:ascii="Arial" w:hAnsi="Arial" w:cs="Arial"/>
          <w:i w:val="0"/>
          <w:color w:val="000000" w:themeColor="text1"/>
        </w:rPr>
        <w:t>系统</w:t>
      </w:r>
      <w:r w:rsidR="005049BA" w:rsidRPr="003B6E15">
        <w:rPr>
          <w:rFonts w:ascii="Arial" w:hAnsi="Arial" w:cs="Arial" w:hint="eastAsia"/>
          <w:i w:val="0"/>
          <w:color w:val="000000" w:themeColor="text1"/>
        </w:rPr>
        <w:t>，</w:t>
      </w:r>
      <w:r w:rsidR="005049BA" w:rsidRPr="003B6E15">
        <w:rPr>
          <w:rFonts w:ascii="Arial" w:hAnsi="Arial" w:cs="Arial"/>
          <w:i w:val="0"/>
          <w:color w:val="000000" w:themeColor="text1"/>
        </w:rPr>
        <w:t>后期可以通过该部分的功能迭代，增加旅行社</w:t>
      </w:r>
      <w:r w:rsidR="005049BA" w:rsidRPr="003B6E15">
        <w:rPr>
          <w:rFonts w:ascii="Arial" w:hAnsi="Arial" w:cs="Arial" w:hint="eastAsia"/>
          <w:i w:val="0"/>
          <w:color w:val="000000" w:themeColor="text1"/>
        </w:rPr>
        <w:t>和</w:t>
      </w:r>
      <w:r w:rsidR="005049BA" w:rsidRPr="003B6E15">
        <w:rPr>
          <w:rFonts w:ascii="Arial" w:hAnsi="Arial" w:cs="Arial"/>
          <w:i w:val="0"/>
          <w:color w:val="000000" w:themeColor="text1"/>
        </w:rPr>
        <w:t>供应方对账的效率。</w:t>
      </w:r>
    </w:p>
    <w:p w:rsidR="00641283" w:rsidRPr="00641283" w:rsidRDefault="00641283" w:rsidP="00641283">
      <w:pPr>
        <w:rPr>
          <w:szCs w:val="21"/>
        </w:rPr>
      </w:pPr>
    </w:p>
    <w:p w:rsidR="00693502" w:rsidRPr="000D332A" w:rsidRDefault="00693502" w:rsidP="000D332A">
      <w:pPr>
        <w:pStyle w:val="2"/>
        <w:tabs>
          <w:tab w:val="clear" w:pos="0"/>
          <w:tab w:val="num" w:pos="567"/>
        </w:tabs>
        <w:spacing w:before="0" w:beforeAutospacing="0" w:afterLines="50" w:after="156" w:afterAutospacing="0"/>
        <w:jc w:val="center"/>
        <w:rPr>
          <w:rFonts w:cs="Arial"/>
          <w:szCs w:val="28"/>
        </w:rPr>
      </w:pPr>
      <w:bookmarkStart w:id="18" w:name="_Toc442442368"/>
      <w:r w:rsidRPr="000D332A">
        <w:rPr>
          <w:rFonts w:cs="Arial"/>
          <w:szCs w:val="28"/>
        </w:rPr>
        <w:t>第一部分</w:t>
      </w:r>
      <w:r w:rsidRPr="000D332A">
        <w:rPr>
          <w:rFonts w:cs="Arial"/>
          <w:szCs w:val="28"/>
        </w:rPr>
        <w:t xml:space="preserve">  </w:t>
      </w:r>
      <w:r w:rsidR="005049BA">
        <w:rPr>
          <w:rFonts w:cs="Arial" w:hint="eastAsia"/>
          <w:szCs w:val="28"/>
        </w:rPr>
        <w:t>采购中心</w:t>
      </w:r>
      <w:bookmarkEnd w:id="18"/>
    </w:p>
    <w:p w:rsidR="00693502" w:rsidRDefault="00693502" w:rsidP="000D332A">
      <w:pPr>
        <w:pStyle w:val="3"/>
      </w:pPr>
      <w:bookmarkStart w:id="19" w:name="_Toc442442369"/>
      <w:r w:rsidRPr="0028283F">
        <w:t>产品概述</w:t>
      </w:r>
      <w:bookmarkEnd w:id="19"/>
    </w:p>
    <w:p w:rsidR="005049BA" w:rsidRPr="003B6E15" w:rsidRDefault="005049BA" w:rsidP="003B6E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bookmarkStart w:id="20" w:name="_Toc437890779"/>
      <w:r w:rsidRPr="003B6E15">
        <w:rPr>
          <w:rFonts w:ascii="Arial" w:hAnsi="Arial" w:cs="Arial" w:hint="eastAsia"/>
          <w:i w:val="0"/>
          <w:color w:val="000000" w:themeColor="text1"/>
        </w:rPr>
        <w:t>该模块</w:t>
      </w:r>
      <w:r w:rsidRPr="003B6E15">
        <w:rPr>
          <w:rFonts w:ascii="Arial" w:hAnsi="Arial" w:cs="Arial"/>
          <w:i w:val="0"/>
          <w:color w:val="000000" w:themeColor="text1"/>
        </w:rPr>
        <w:t>主要涉及到整个</w:t>
      </w:r>
      <w:r w:rsidRPr="003B6E15">
        <w:rPr>
          <w:rFonts w:ascii="Arial" w:hAnsi="Arial" w:cs="Arial" w:hint="eastAsia"/>
          <w:i w:val="0"/>
          <w:color w:val="000000" w:themeColor="text1"/>
        </w:rPr>
        <w:t>景区</w:t>
      </w:r>
      <w:r w:rsidRPr="003B6E15">
        <w:rPr>
          <w:rFonts w:ascii="Arial" w:hAnsi="Arial" w:cs="Arial"/>
          <w:i w:val="0"/>
          <w:color w:val="000000" w:themeColor="text1"/>
        </w:rPr>
        <w:t>资源的</w:t>
      </w:r>
      <w:r w:rsidRPr="003B6E15">
        <w:rPr>
          <w:rFonts w:ascii="Arial" w:hAnsi="Arial" w:cs="Arial" w:hint="eastAsia"/>
          <w:i w:val="0"/>
          <w:color w:val="000000" w:themeColor="text1"/>
        </w:rPr>
        <w:t>展示</w:t>
      </w:r>
      <w:r w:rsidRPr="003B6E15">
        <w:rPr>
          <w:rFonts w:ascii="Arial" w:hAnsi="Arial" w:cs="Arial"/>
          <w:i w:val="0"/>
          <w:color w:val="000000" w:themeColor="text1"/>
        </w:rPr>
        <w:t>、采购、下单、支付功能和流程，一期只开放</w:t>
      </w:r>
      <w:r w:rsidRPr="003B6E15">
        <w:rPr>
          <w:rFonts w:ascii="Arial" w:hAnsi="Arial" w:cs="Arial" w:hint="eastAsia"/>
          <w:i w:val="0"/>
          <w:color w:val="000000" w:themeColor="text1"/>
        </w:rPr>
        <w:t>单一</w:t>
      </w:r>
      <w:r w:rsidRPr="003B6E15">
        <w:rPr>
          <w:rFonts w:ascii="Arial" w:hAnsi="Arial" w:cs="Arial"/>
          <w:i w:val="0"/>
          <w:color w:val="000000" w:themeColor="text1"/>
        </w:rPr>
        <w:t>门票</w:t>
      </w:r>
      <w:r w:rsidRPr="003B6E15">
        <w:rPr>
          <w:rFonts w:ascii="Arial" w:hAnsi="Arial" w:cs="Arial" w:hint="eastAsia"/>
          <w:i w:val="0"/>
          <w:color w:val="000000" w:themeColor="text1"/>
        </w:rPr>
        <w:t>和</w:t>
      </w:r>
      <w:r w:rsidRPr="003B6E15">
        <w:rPr>
          <w:rFonts w:ascii="Arial" w:hAnsi="Arial" w:cs="Arial"/>
          <w:i w:val="0"/>
          <w:color w:val="000000" w:themeColor="text1"/>
        </w:rPr>
        <w:t>组合门票的</w:t>
      </w:r>
      <w:r w:rsidRPr="003B6E15">
        <w:rPr>
          <w:rFonts w:ascii="Arial" w:hAnsi="Arial" w:cs="Arial" w:hint="eastAsia"/>
          <w:i w:val="0"/>
          <w:color w:val="000000" w:themeColor="text1"/>
        </w:rPr>
        <w:t>分销</w:t>
      </w:r>
      <w:r w:rsidRPr="003B6E15">
        <w:rPr>
          <w:rFonts w:ascii="Arial" w:hAnsi="Arial" w:cs="Arial"/>
          <w:i w:val="0"/>
          <w:color w:val="000000" w:themeColor="text1"/>
        </w:rPr>
        <w:t>，</w:t>
      </w:r>
      <w:r w:rsidRPr="003B6E15">
        <w:rPr>
          <w:rFonts w:ascii="Arial" w:hAnsi="Arial" w:cs="Arial" w:hint="eastAsia"/>
          <w:i w:val="0"/>
          <w:color w:val="000000" w:themeColor="text1"/>
        </w:rPr>
        <w:t>故</w:t>
      </w:r>
      <w:r w:rsidRPr="003B6E15">
        <w:rPr>
          <w:rFonts w:ascii="Arial" w:hAnsi="Arial" w:cs="Arial"/>
          <w:i w:val="0"/>
          <w:color w:val="000000" w:themeColor="text1"/>
        </w:rPr>
        <w:t>现在只做门票采购说明，后期会在文档中完善其他资源采购的功能和流程。</w:t>
      </w:r>
      <w:bookmarkEnd w:id="20"/>
    </w:p>
    <w:p w:rsidR="00F25DD9" w:rsidRPr="000D332A" w:rsidRDefault="00F25DD9" w:rsidP="000D332A">
      <w:pPr>
        <w:pStyle w:val="3"/>
      </w:pPr>
      <w:bookmarkStart w:id="21" w:name="_Toc442442370"/>
      <w:r w:rsidRPr="000D332A">
        <w:t>产品</w:t>
      </w:r>
      <w:r w:rsidRPr="000D332A">
        <w:rPr>
          <w:rFonts w:hint="eastAsia"/>
        </w:rPr>
        <w:t>结构</w:t>
      </w:r>
      <w:r w:rsidR="00DD20E9">
        <w:rPr>
          <w:rFonts w:hint="eastAsia"/>
        </w:rPr>
        <w:t>（</w:t>
      </w:r>
      <w:r w:rsidR="0052295F">
        <w:rPr>
          <w:rFonts w:hint="eastAsia"/>
        </w:rPr>
        <w:t>功能摘要）</w:t>
      </w:r>
      <w:bookmarkEnd w:id="21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5049BA" w:rsidRPr="003247F2" w:rsidTr="00646620">
        <w:tc>
          <w:tcPr>
            <w:tcW w:w="1271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5049BA" w:rsidRPr="003247F2" w:rsidRDefault="005049BA" w:rsidP="006466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5049BA" w:rsidRPr="00C45B14" w:rsidTr="00646620">
        <w:tc>
          <w:tcPr>
            <w:tcW w:w="1271" w:type="dxa"/>
            <w:vMerge w:val="restart"/>
            <w:vAlign w:val="center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采购中心</w:t>
            </w: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景区列表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采购的景区选择页面，可以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省份进行筛选，可以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根据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关键字进行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搜索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景区的具体信息，包括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描述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地图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展示票详情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其中一个景区所包含的景区门票情况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包括景区门票、演艺票、组合门票、积分票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可对欲购买票种进行下单购买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对购买票种下的游客信息进行编辑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适合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的支付方式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对所下订单进行支付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5049BA" w:rsidRPr="00C45B14" w:rsidTr="00646620">
        <w:tc>
          <w:tcPr>
            <w:tcW w:w="1271" w:type="dxa"/>
            <w:vMerge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在线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5670" w:type="dxa"/>
          </w:tcPr>
          <w:p w:rsidR="005049BA" w:rsidRPr="00C45B14" w:rsidRDefault="005049BA" w:rsidP="0064662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在选择演艺票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可以自行选择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任何一个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场次的座位</w:t>
            </w:r>
          </w:p>
        </w:tc>
        <w:tc>
          <w:tcPr>
            <w:tcW w:w="864" w:type="dxa"/>
          </w:tcPr>
          <w:p w:rsidR="005049BA" w:rsidRPr="00C45B14" w:rsidRDefault="005049BA" w:rsidP="00646620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F25DD9" w:rsidRDefault="00F25DD9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</w:rPr>
      </w:pPr>
    </w:p>
    <w:p w:rsidR="007254F2" w:rsidRDefault="007254F2" w:rsidP="007254F2">
      <w:pPr>
        <w:pStyle w:val="3"/>
      </w:pPr>
      <w:bookmarkStart w:id="22" w:name="_Toc442442371"/>
      <w:r>
        <w:rPr>
          <w:rFonts w:hint="eastAsia"/>
        </w:rPr>
        <w:t>流程</w:t>
      </w:r>
      <w:r>
        <w:t>及</w:t>
      </w:r>
      <w:r>
        <w:rPr>
          <w:rFonts w:hint="eastAsia"/>
        </w:rPr>
        <w:t>状态</w:t>
      </w:r>
      <w:r>
        <w:t>说明</w:t>
      </w:r>
      <w:bookmarkEnd w:id="22"/>
    </w:p>
    <w:p w:rsidR="00633F3D" w:rsidRDefault="00633F3D" w:rsidP="00633F3D">
      <w:r>
        <w:t>1</w:t>
      </w:r>
      <w:r>
        <w:rPr>
          <w:rFonts w:hint="eastAsia"/>
        </w:rPr>
        <w:t>、</w:t>
      </w:r>
      <w:r>
        <w:t>景区门票下单流程：</w:t>
      </w:r>
    </w:p>
    <w:p w:rsidR="00633F3D" w:rsidRDefault="005674BB" w:rsidP="00633F3D">
      <w:r>
        <w:object w:dxaOrig="24578" w:dyaOrig="8505">
          <v:shape id="_x0000_i1026" type="#_x0000_t75" style="width:467.05pt;height:160.9pt" o:ole="">
            <v:imagedata r:id="rId10" o:title=""/>
          </v:shape>
          <o:OLEObject Type="Embed" ProgID="Visio.Drawing.15" ShapeID="_x0000_i1026" DrawAspect="Content" ObjectID="_1518879117" r:id="rId11"/>
        </w:object>
      </w:r>
    </w:p>
    <w:p w:rsidR="00633F3D" w:rsidRDefault="00633F3D" w:rsidP="00633F3D">
      <w:r>
        <w:t>2</w:t>
      </w:r>
      <w:r>
        <w:rPr>
          <w:rFonts w:hint="eastAsia"/>
        </w:rPr>
        <w:t>、</w:t>
      </w:r>
      <w:r>
        <w:t>演艺门票下单流程：</w:t>
      </w:r>
    </w:p>
    <w:p w:rsidR="00633F3D" w:rsidRDefault="005674BB" w:rsidP="00633F3D">
      <w:r>
        <w:object w:dxaOrig="25921" w:dyaOrig="8505">
          <v:shape id="_x0000_i1027" type="#_x0000_t75" style="width:467.7pt;height:154.65pt" o:ole="">
            <v:imagedata r:id="rId12" o:title=""/>
          </v:shape>
          <o:OLEObject Type="Embed" ProgID="Visio.Drawing.15" ShapeID="_x0000_i1027" DrawAspect="Content" ObjectID="_1518879118" r:id="rId13"/>
        </w:object>
      </w:r>
    </w:p>
    <w:p w:rsidR="007A7C73" w:rsidRDefault="007A7C73" w:rsidP="00633F3D">
      <w:r>
        <w:t>3</w:t>
      </w:r>
      <w:r>
        <w:rPr>
          <w:rFonts w:hint="eastAsia"/>
        </w:rPr>
        <w:t>、联票</w:t>
      </w:r>
      <w:r>
        <w:t>支付：</w:t>
      </w:r>
    </w:p>
    <w:p w:rsidR="007A7C73" w:rsidRPr="00633F3D" w:rsidRDefault="00800681" w:rsidP="00633F3D">
      <w:r>
        <w:object w:dxaOrig="25921" w:dyaOrig="8505">
          <v:shape id="_x0000_i1028" type="#_x0000_t75" style="width:467.7pt;height:154.65pt" o:ole="">
            <v:imagedata r:id="rId14" o:title=""/>
          </v:shape>
          <o:OLEObject Type="Embed" ProgID="Visio.Drawing.15" ShapeID="_x0000_i1028" DrawAspect="Content" ObjectID="_1518879119" r:id="rId15"/>
        </w:object>
      </w:r>
    </w:p>
    <w:p w:rsidR="008A2BDA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4</w:t>
      </w:r>
      <w:r>
        <w:rPr>
          <w:rFonts w:ascii="Arial" w:hAnsi="Arial" w:cs="Arial" w:hint="eastAsia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在</w:t>
      </w:r>
      <w:r>
        <w:rPr>
          <w:rFonts w:ascii="Arial" w:hAnsi="Arial" w:cs="Arial" w:hint="eastAsia"/>
          <w:i w:val="0"/>
          <w:color w:val="000000" w:themeColor="text1"/>
        </w:rPr>
        <w:t>购票编辑</w:t>
      </w:r>
      <w:r>
        <w:rPr>
          <w:rFonts w:ascii="Arial" w:hAnsi="Arial" w:cs="Arial"/>
          <w:i w:val="0"/>
          <w:color w:val="000000" w:themeColor="text1"/>
        </w:rPr>
        <w:t>游客信息过程中会涉及到以下两个状态：</w:t>
      </w:r>
    </w:p>
    <w:p w:rsidR="00F25DD9" w:rsidRPr="00C45B14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（</w:t>
      </w:r>
      <w:r>
        <w:rPr>
          <w:rFonts w:ascii="Arial" w:hAnsi="Arial" w:cs="Arial" w:hint="eastAsia"/>
          <w:i w:val="0"/>
          <w:color w:val="000000" w:themeColor="text1"/>
        </w:rPr>
        <w:t>1</w:t>
      </w:r>
      <w:r>
        <w:rPr>
          <w:rFonts w:ascii="Arial" w:hAnsi="Arial" w:cs="Arial"/>
          <w:i w:val="0"/>
          <w:color w:val="000000" w:themeColor="text1"/>
        </w:rPr>
        <w:t>）</w:t>
      </w:r>
      <w:r w:rsidR="00B27AFE">
        <w:rPr>
          <w:rFonts w:ascii="Arial" w:hAnsi="Arial" w:cs="Arial" w:hint="eastAsia"/>
          <w:i w:val="0"/>
          <w:color w:val="000000" w:themeColor="text1"/>
        </w:rPr>
        <w:t>游客</w:t>
      </w:r>
      <w:r w:rsidR="00BF16D4" w:rsidRPr="00C45B14">
        <w:rPr>
          <w:rFonts w:ascii="Arial" w:hAnsi="Arial" w:cs="Arial" w:hint="eastAsia"/>
          <w:i w:val="0"/>
          <w:color w:val="000000" w:themeColor="text1"/>
        </w:rPr>
        <w:t>信息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编辑</w:t>
      </w:r>
      <w:r w:rsidR="008A4A4D" w:rsidRPr="00C45B14">
        <w:rPr>
          <w:rFonts w:ascii="Arial" w:hAnsi="Arial" w:cs="Arial"/>
          <w:i w:val="0"/>
          <w:color w:val="000000" w:themeColor="text1"/>
        </w:rPr>
        <w:t>状态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：该状态</w:t>
      </w:r>
      <w:r w:rsidR="008A4A4D" w:rsidRPr="00C45B14">
        <w:rPr>
          <w:rFonts w:ascii="Arial" w:hAnsi="Arial" w:cs="Arial"/>
          <w:i w:val="0"/>
          <w:color w:val="000000" w:themeColor="text1"/>
        </w:rPr>
        <w:t>下，可以对所包含信息进行写的权限</w:t>
      </w:r>
      <w:r w:rsidR="00F25DD9" w:rsidRPr="00C45B14">
        <w:rPr>
          <w:rFonts w:ascii="Arial" w:hAnsi="Arial" w:cs="Arial" w:hint="eastAsia"/>
          <w:i w:val="0"/>
          <w:color w:val="000000" w:themeColor="text1"/>
        </w:rPr>
        <w:t>；</w:t>
      </w:r>
    </w:p>
    <w:p w:rsidR="00F25DD9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t>（</w:t>
      </w:r>
      <w:r>
        <w:rPr>
          <w:rFonts w:ascii="Arial" w:hAnsi="Arial" w:cs="Arial" w:hint="eastAsia"/>
          <w:i w:val="0"/>
          <w:color w:val="000000" w:themeColor="text1"/>
        </w:rPr>
        <w:t>2</w:t>
      </w:r>
      <w:r>
        <w:rPr>
          <w:rFonts w:ascii="Arial" w:hAnsi="Arial" w:cs="Arial"/>
          <w:i w:val="0"/>
          <w:color w:val="000000" w:themeColor="text1"/>
        </w:rPr>
        <w:t>）</w:t>
      </w:r>
      <w:r w:rsidR="00B27AFE">
        <w:rPr>
          <w:rFonts w:ascii="Arial" w:hAnsi="Arial" w:cs="Arial" w:hint="eastAsia"/>
          <w:i w:val="0"/>
          <w:color w:val="000000" w:themeColor="text1"/>
        </w:rPr>
        <w:t>游客</w:t>
      </w:r>
      <w:r w:rsidR="00BF16D4" w:rsidRPr="00C45B14">
        <w:rPr>
          <w:rFonts w:ascii="Arial" w:hAnsi="Arial" w:cs="Arial" w:hint="eastAsia"/>
          <w:i w:val="0"/>
          <w:color w:val="000000" w:themeColor="text1"/>
        </w:rPr>
        <w:t>信息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查看</w:t>
      </w:r>
      <w:r w:rsidR="008A4A4D" w:rsidRPr="00C45B14">
        <w:rPr>
          <w:rFonts w:ascii="Arial" w:hAnsi="Arial" w:cs="Arial"/>
          <w:i w:val="0"/>
          <w:color w:val="000000" w:themeColor="text1"/>
        </w:rPr>
        <w:t>状态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：该状态</w:t>
      </w:r>
      <w:r w:rsidR="008A4A4D" w:rsidRPr="00C45B14">
        <w:rPr>
          <w:rFonts w:ascii="Arial" w:hAnsi="Arial" w:cs="Arial"/>
          <w:i w:val="0"/>
          <w:color w:val="000000" w:themeColor="text1"/>
        </w:rPr>
        <w:t>下，用户</w:t>
      </w:r>
      <w:r w:rsidR="008A4A4D" w:rsidRPr="00C45B14">
        <w:rPr>
          <w:rFonts w:ascii="Arial" w:hAnsi="Arial" w:cs="Arial" w:hint="eastAsia"/>
          <w:i w:val="0"/>
          <w:color w:val="000000" w:themeColor="text1"/>
        </w:rPr>
        <w:t>只能</w:t>
      </w:r>
      <w:r w:rsidR="00B27AFE">
        <w:rPr>
          <w:rFonts w:ascii="Arial" w:hAnsi="Arial" w:cs="Arial"/>
          <w:i w:val="0"/>
          <w:color w:val="000000" w:themeColor="text1"/>
        </w:rPr>
        <w:t>对信息有读的权限</w:t>
      </w:r>
    </w:p>
    <w:p w:rsidR="008A2BDA" w:rsidRPr="008A2BDA" w:rsidRDefault="008A2BDA" w:rsidP="005049B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color w:val="000000" w:themeColor="text1"/>
        </w:rPr>
      </w:pPr>
    </w:p>
    <w:p w:rsidR="000D332A" w:rsidRDefault="00693502" w:rsidP="000D332A">
      <w:pPr>
        <w:pStyle w:val="3"/>
      </w:pPr>
      <w:bookmarkStart w:id="23" w:name="_Toc442442372"/>
      <w:r w:rsidRPr="00945A4B">
        <w:t>特性</w:t>
      </w:r>
      <w:r w:rsidR="000D332A">
        <w:rPr>
          <w:rFonts w:hint="eastAsia"/>
        </w:rPr>
        <w:t>说明</w:t>
      </w:r>
      <w:bookmarkEnd w:id="23"/>
    </w:p>
    <w:p w:rsidR="00693502" w:rsidRPr="00945A4B" w:rsidRDefault="00B27AFE" w:rsidP="000D332A">
      <w:pPr>
        <w:pStyle w:val="4"/>
        <w:ind w:leftChars="135" w:left="283"/>
      </w:pPr>
      <w:bookmarkStart w:id="24" w:name="_Toc442442373"/>
      <w:r>
        <w:rPr>
          <w:rFonts w:hint="eastAsia"/>
        </w:rPr>
        <w:t>展示</w:t>
      </w:r>
      <w:r>
        <w:t>景区</w:t>
      </w:r>
      <w:r>
        <w:rPr>
          <w:rFonts w:hint="eastAsia"/>
        </w:rPr>
        <w:t>列表</w:t>
      </w:r>
      <w:bookmarkEnd w:id="24"/>
    </w:p>
    <w:p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93502" w:rsidRPr="00C45B14" w:rsidRDefault="00B27AFE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 w:hint="eastAsia"/>
          <w:i w:val="0"/>
          <w:color w:val="000000" w:themeColor="text1"/>
        </w:rPr>
        <w:lastRenderedPageBreak/>
        <w:t>用户点击</w:t>
      </w:r>
      <w:r>
        <w:rPr>
          <w:rFonts w:ascii="Arial" w:hAnsi="Arial" w:cs="Arial"/>
          <w:i w:val="0"/>
          <w:color w:val="000000" w:themeColor="text1"/>
        </w:rPr>
        <w:t>左侧导航栏中的门票按钮，进入该界面</w:t>
      </w:r>
    </w:p>
    <w:p w:rsidR="00693502" w:rsidRPr="0028283F" w:rsidRDefault="00693502" w:rsidP="0069350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="00F25DD9">
        <w:rPr>
          <w:rFonts w:ascii="Arial" w:hAnsi="Arial" w:cs="Arial" w:hint="eastAsia"/>
          <w:b/>
        </w:rPr>
        <w:t>/</w:t>
      </w:r>
      <w:r w:rsidRPr="0028283F">
        <w:rPr>
          <w:rFonts w:ascii="Arial" w:hAnsi="Arial" w:cs="Arial"/>
          <w:b/>
        </w:rPr>
        <w:t>前置条件：</w:t>
      </w:r>
    </w:p>
    <w:p w:rsidR="00693502" w:rsidRDefault="00BF16D4" w:rsidP="00283ED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 w:rsidRPr="00C45B14">
        <w:rPr>
          <w:rFonts w:ascii="Arial" w:hAnsi="Arial" w:cs="Arial" w:hint="eastAsia"/>
          <w:i w:val="0"/>
          <w:color w:val="000000" w:themeColor="text1"/>
        </w:rPr>
        <w:t>1</w:t>
      </w:r>
      <w:r w:rsidRPr="00C45B14">
        <w:rPr>
          <w:rFonts w:ascii="Arial" w:hAnsi="Arial" w:cs="Arial" w:hint="eastAsia"/>
          <w:i w:val="0"/>
          <w:color w:val="000000" w:themeColor="text1"/>
        </w:rPr>
        <w:t>、用户必须</w:t>
      </w:r>
      <w:r w:rsidR="00B27AFE">
        <w:rPr>
          <w:rFonts w:ascii="Arial" w:hAnsi="Arial" w:cs="Arial"/>
          <w:i w:val="0"/>
          <w:color w:val="000000" w:themeColor="text1"/>
        </w:rPr>
        <w:t>处于</w:t>
      </w:r>
      <w:r w:rsidR="00B27AFE">
        <w:rPr>
          <w:rFonts w:ascii="Arial" w:hAnsi="Arial" w:cs="Arial" w:hint="eastAsia"/>
          <w:i w:val="0"/>
          <w:color w:val="000000" w:themeColor="text1"/>
        </w:rPr>
        <w:t>登录</w:t>
      </w:r>
      <w:r w:rsidR="00B27AFE">
        <w:rPr>
          <w:rFonts w:ascii="Arial" w:hAnsi="Arial" w:cs="Arial"/>
          <w:i w:val="0"/>
          <w:color w:val="000000" w:themeColor="text1"/>
        </w:rPr>
        <w:t>状态</w:t>
      </w:r>
    </w:p>
    <w:p w:rsidR="00B27AFE" w:rsidRPr="00B27AFE" w:rsidRDefault="00B27AFE" w:rsidP="00B27AF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>2</w:t>
      </w:r>
      <w:r>
        <w:rPr>
          <w:rFonts w:ascii="Arial" w:hAnsi="Arial" w:cs="Arial" w:hint="eastAsia"/>
          <w:i w:val="0"/>
          <w:color w:val="000000" w:themeColor="text1"/>
        </w:rPr>
        <w:t>、</w:t>
      </w:r>
      <w:r>
        <w:rPr>
          <w:rFonts w:ascii="Arial" w:hAnsi="Arial" w:cs="Arial"/>
          <w:i w:val="0"/>
          <w:color w:val="000000" w:themeColor="text1"/>
        </w:rPr>
        <w:t>用户</w:t>
      </w:r>
      <w:r>
        <w:rPr>
          <w:rFonts w:ascii="Arial" w:hAnsi="Arial" w:cs="Arial" w:hint="eastAsia"/>
          <w:i w:val="0"/>
          <w:color w:val="000000" w:themeColor="text1"/>
        </w:rPr>
        <w:t>拥有</w:t>
      </w:r>
      <w:r>
        <w:rPr>
          <w:rFonts w:ascii="Arial" w:hAnsi="Arial" w:cs="Arial"/>
          <w:i w:val="0"/>
          <w:color w:val="000000" w:themeColor="text1"/>
        </w:rPr>
        <w:t>采购门票的权限</w:t>
      </w:r>
    </w:p>
    <w:p w:rsidR="00693502" w:rsidRDefault="00693502" w:rsidP="0069350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C656A9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A0A8B" w:rsidRPr="00283ED5" w:rsidRDefault="00C85EA2" w:rsidP="00B27AF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</w:rPr>
      </w:pPr>
      <w:r>
        <w:object w:dxaOrig="11221" w:dyaOrig="3991">
          <v:shape id="_x0000_i1029" type="#_x0000_t75" style="width:467.7pt;height:166.55pt" o:ole="">
            <v:imagedata r:id="rId16" o:title=""/>
          </v:shape>
          <o:OLEObject Type="Embed" ProgID="Visio.Drawing.15" ShapeID="_x0000_i1029" DrawAspect="Content" ObjectID="_1518879120" r:id="rId17"/>
        </w:object>
      </w:r>
    </w:p>
    <w:p w:rsidR="00E83D7E" w:rsidRDefault="00693502" w:rsidP="00C45B1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3B6E15" w:rsidRPr="003B6E15" w:rsidRDefault="003B6E15" w:rsidP="00C45B14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3B6E15">
        <w:rPr>
          <w:rFonts w:ascii="Arial" w:hAnsi="Arial" w:cs="Arial"/>
        </w:rPr>
        <w:t>1</w:t>
      </w:r>
      <w:r w:rsidRPr="003B6E15">
        <w:rPr>
          <w:rFonts w:ascii="Arial" w:hAnsi="Arial" w:cs="Arial" w:hint="eastAsia"/>
        </w:rPr>
        <w:t>、在搜索框输入关键字（拼音</w:t>
      </w:r>
      <w:r w:rsidRPr="003B6E15">
        <w:rPr>
          <w:rFonts w:ascii="Arial" w:hAnsi="Arial" w:cs="Arial" w:hint="eastAsia"/>
        </w:rPr>
        <w:t>/</w:t>
      </w:r>
      <w:r w:rsidRPr="003B6E15">
        <w:rPr>
          <w:rFonts w:ascii="Arial" w:hAnsi="Arial" w:cs="Arial" w:hint="eastAsia"/>
        </w:rPr>
        <w:t>拼音首字母</w:t>
      </w:r>
      <w:r w:rsidRPr="003B6E15">
        <w:rPr>
          <w:rFonts w:ascii="Arial" w:hAnsi="Arial" w:cs="Arial" w:hint="eastAsia"/>
        </w:rPr>
        <w:t>/</w:t>
      </w:r>
      <w:r w:rsidRPr="003B6E15">
        <w:rPr>
          <w:rFonts w:ascii="Arial" w:hAnsi="Arial" w:cs="Arial" w:hint="eastAsia"/>
        </w:rPr>
        <w:t>汉字），点击搜索，对关键字进行</w:t>
      </w:r>
      <w:r w:rsidR="00CF4BB3">
        <w:rPr>
          <w:rFonts w:ascii="Arial" w:hAnsi="Arial" w:cs="Arial" w:hint="eastAsia"/>
        </w:rPr>
        <w:t>模糊</w:t>
      </w:r>
      <w:r w:rsidRPr="003B6E15">
        <w:rPr>
          <w:rFonts w:ascii="Arial" w:hAnsi="Arial" w:cs="Arial" w:hint="eastAsia"/>
        </w:rPr>
        <w:t>搜索，搜索结果在该页面展示，如果搜索结果较多，也用分页显示，分页的规则是一页</w:t>
      </w:r>
      <w:r w:rsidRPr="003B6E15">
        <w:rPr>
          <w:rFonts w:ascii="Arial" w:hAnsi="Arial" w:cs="Arial" w:hint="eastAsia"/>
        </w:rPr>
        <w:t>10</w:t>
      </w:r>
      <w:r w:rsidRPr="003B6E15">
        <w:rPr>
          <w:rFonts w:ascii="Arial" w:hAnsi="Arial" w:cs="Arial" w:hint="eastAsia"/>
        </w:rPr>
        <w:t>行，每行</w:t>
      </w:r>
      <w:r w:rsidRPr="003B6E15">
        <w:rPr>
          <w:rFonts w:ascii="Arial" w:hAnsi="Arial" w:cs="Arial" w:hint="eastAsia"/>
        </w:rPr>
        <w:t>5</w:t>
      </w:r>
      <w:r w:rsidRPr="003B6E15">
        <w:rPr>
          <w:rFonts w:ascii="Arial" w:hAnsi="Arial" w:cs="Arial" w:hint="eastAsia"/>
        </w:rPr>
        <w:t>个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/>
        </w:rPr>
        <w:t>2</w:t>
      </w:r>
      <w:r w:rsidRPr="003B6E15">
        <w:rPr>
          <w:rFonts w:ascii="Arial" w:hAnsi="Arial" w:cs="Arial" w:hint="eastAsia"/>
        </w:rPr>
        <w:t>、在下拉框中选择需要查询的省份，点击查询，筛选出该省份的景区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/>
        </w:rPr>
        <w:t>3</w:t>
      </w:r>
      <w:r w:rsidRPr="003B6E15">
        <w:rPr>
          <w:rFonts w:ascii="Arial" w:hAnsi="Arial" w:cs="Arial" w:hint="eastAsia"/>
        </w:rPr>
        <w:t>、景区列表页面，用分页显示，一页</w:t>
      </w:r>
      <w:r w:rsidRPr="003B6E15">
        <w:rPr>
          <w:rFonts w:ascii="Arial" w:hAnsi="Arial" w:cs="Arial" w:hint="eastAsia"/>
        </w:rPr>
        <w:t>10</w:t>
      </w:r>
      <w:r w:rsidRPr="003B6E15">
        <w:rPr>
          <w:rFonts w:ascii="Arial" w:hAnsi="Arial" w:cs="Arial" w:hint="eastAsia"/>
        </w:rPr>
        <w:t>行，每行</w:t>
      </w:r>
      <w:r w:rsidRPr="003B6E15">
        <w:rPr>
          <w:rFonts w:ascii="Arial" w:hAnsi="Arial" w:cs="Arial" w:hint="eastAsia"/>
        </w:rPr>
        <w:t>5</w:t>
      </w:r>
      <w:r w:rsidRPr="003B6E15">
        <w:rPr>
          <w:rFonts w:ascii="Arial" w:hAnsi="Arial" w:cs="Arial" w:hint="eastAsia"/>
        </w:rPr>
        <w:t>个</w:t>
      </w:r>
    </w:p>
    <w:p w:rsidR="003B6E15" w:rsidRDefault="003B6E15" w:rsidP="003B6E15">
      <w:pPr>
        <w:spacing w:afterLines="50" w:after="156"/>
        <w:ind w:firstLine="420"/>
        <w:rPr>
          <w:rFonts w:ascii="Arial" w:hAnsi="Arial" w:cs="Arial"/>
        </w:rPr>
      </w:pPr>
      <w:r w:rsidRPr="003B6E15">
        <w:rPr>
          <w:rFonts w:ascii="Arial" w:hAnsi="Arial" w:cs="Arial" w:hint="eastAsia"/>
        </w:rPr>
        <w:t>4</w:t>
      </w:r>
      <w:r w:rsidRPr="003B6E15">
        <w:rPr>
          <w:rFonts w:ascii="Arial" w:hAnsi="Arial" w:cs="Arial" w:hint="eastAsia"/>
        </w:rPr>
        <w:t>、点击数字进入到对应的数字页，在输入框输入数字并点击回车，系统进入到对应数字的页面</w:t>
      </w:r>
    </w:p>
    <w:p w:rsidR="003B6E15" w:rsidRPr="003B6E15" w:rsidRDefault="003B6E15" w:rsidP="003B6E15">
      <w:pPr>
        <w:spacing w:afterLines="50" w:after="156"/>
        <w:ind w:firstLine="420"/>
        <w:rPr>
          <w:rFonts w:ascii="Arial" w:hAnsi="Arial" w:cs="Arial"/>
          <w:b/>
        </w:rPr>
      </w:pPr>
      <w:r>
        <w:rPr>
          <w:rFonts w:ascii="Arial" w:hAnsi="Arial" w:cs="Arial" w:hint="eastAsia"/>
        </w:rPr>
        <w:t>5</w:t>
      </w:r>
      <w:r>
        <w:rPr>
          <w:rFonts w:ascii="Arial" w:hAnsi="Arial" w:cs="Arial" w:hint="eastAsia"/>
        </w:rPr>
        <w:t>、图片</w:t>
      </w:r>
      <w:r>
        <w:rPr>
          <w:rFonts w:ascii="Arial" w:hAnsi="Arial" w:cs="Arial"/>
        </w:rPr>
        <w:t>不能</w:t>
      </w:r>
      <w:r>
        <w:rPr>
          <w:rFonts w:ascii="Arial" w:hAnsi="Arial" w:cs="Arial" w:hint="eastAsia"/>
        </w:rPr>
        <w:t>放大</w:t>
      </w:r>
      <w:r>
        <w:rPr>
          <w:rFonts w:ascii="Arial" w:hAnsi="Arial" w:cs="Arial"/>
        </w:rPr>
        <w:t>，景区名称</w:t>
      </w:r>
      <w:r>
        <w:rPr>
          <w:rFonts w:ascii="Arial" w:hAnsi="Arial" w:cs="Arial" w:hint="eastAsia"/>
        </w:rPr>
        <w:t>显示全部</w:t>
      </w:r>
      <w:r>
        <w:rPr>
          <w:rFonts w:ascii="Arial" w:hAnsi="Arial" w:cs="Arial"/>
        </w:rPr>
        <w:t>文字</w:t>
      </w:r>
    </w:p>
    <w:p w:rsidR="00C07961" w:rsidRDefault="003B6E15" w:rsidP="003B6E15">
      <w:pPr>
        <w:spacing w:afterLines="50" w:after="156"/>
        <w:jc w:val="center"/>
        <w:rPr>
          <w:rFonts w:ascii="Arial" w:hAnsi="Arial" w:cs="Arial"/>
          <w:color w:val="0000FF"/>
        </w:rPr>
      </w:pPr>
      <w:r>
        <w:rPr>
          <w:noProof/>
        </w:rPr>
        <w:drawing>
          <wp:inline distT="0" distB="0" distL="0" distR="0" wp14:anchorId="1D7A8ABB" wp14:editId="0128E6CD">
            <wp:extent cx="5943600" cy="2466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15" w:rsidRPr="003B6E15" w:rsidRDefault="003B6E15" w:rsidP="00F04653">
      <w:pPr>
        <w:spacing w:afterLines="50" w:after="156"/>
        <w:rPr>
          <w:rFonts w:ascii="Arial" w:hAnsi="Arial" w:cs="Arial"/>
          <w:color w:val="0000FF"/>
        </w:rPr>
      </w:pPr>
    </w:p>
    <w:p w:rsidR="008E387B" w:rsidRPr="000D332A" w:rsidRDefault="003B6E15" w:rsidP="000D332A">
      <w:pPr>
        <w:pStyle w:val="4"/>
        <w:ind w:leftChars="135" w:left="283"/>
      </w:pPr>
      <w:bookmarkStart w:id="25" w:name="_Toc442442374"/>
      <w:r w:rsidRPr="003B6E15">
        <w:rPr>
          <w:rFonts w:hint="eastAsia"/>
        </w:rPr>
        <w:lastRenderedPageBreak/>
        <w:t>展示景区</w:t>
      </w:r>
      <w:r w:rsidRPr="003B6E15">
        <w:t>详情</w:t>
      </w:r>
      <w:bookmarkEnd w:id="25"/>
    </w:p>
    <w:p w:rsidR="00E83D7E" w:rsidRPr="0028283F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C45B14" w:rsidRPr="004C0DEB" w:rsidRDefault="003B6E15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景区列表页面点击</w:t>
      </w:r>
      <w:r>
        <w:rPr>
          <w:rFonts w:ascii="Arial" w:hAnsi="Arial" w:cs="Arial" w:hint="eastAsia"/>
          <w:i w:val="0"/>
          <w:color w:val="auto"/>
        </w:rPr>
        <w:t>其中</w:t>
      </w:r>
      <w:r>
        <w:rPr>
          <w:rFonts w:ascii="Arial" w:hAnsi="Arial" w:cs="Arial"/>
          <w:i w:val="0"/>
          <w:color w:val="auto"/>
        </w:rPr>
        <w:t>一个景区进入</w:t>
      </w: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详情页</w:t>
      </w:r>
    </w:p>
    <w:p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C0DEB" w:rsidRDefault="00C45B14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3B6E15">
        <w:rPr>
          <w:rFonts w:ascii="Arial" w:hAnsi="Arial" w:cs="Arial"/>
          <w:i w:val="0"/>
          <w:color w:val="auto"/>
        </w:rPr>
        <w:t>用户</w:t>
      </w:r>
      <w:r w:rsidR="003B6E15">
        <w:rPr>
          <w:rFonts w:ascii="Arial" w:hAnsi="Arial" w:cs="Arial" w:hint="eastAsia"/>
          <w:i w:val="0"/>
          <w:color w:val="auto"/>
        </w:rPr>
        <w:t>必须</w:t>
      </w:r>
      <w:r w:rsidR="003B6E15">
        <w:rPr>
          <w:rFonts w:ascii="Arial" w:hAnsi="Arial" w:cs="Arial"/>
          <w:i w:val="0"/>
          <w:color w:val="auto"/>
        </w:rPr>
        <w:t>处于登录</w:t>
      </w:r>
      <w:r w:rsidR="003B6E15">
        <w:rPr>
          <w:rFonts w:ascii="Arial" w:hAnsi="Arial" w:cs="Arial" w:hint="eastAsia"/>
          <w:i w:val="0"/>
          <w:color w:val="auto"/>
        </w:rPr>
        <w:t>状态</w:t>
      </w:r>
    </w:p>
    <w:p w:rsidR="003B6E15" w:rsidRPr="003B6E15" w:rsidRDefault="003B6E15" w:rsidP="004C0DE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用户拥有采购权限</w:t>
      </w:r>
    </w:p>
    <w:p w:rsidR="00E83D7E" w:rsidRDefault="00E83D7E" w:rsidP="00E83D7E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C0DEB" w:rsidRPr="004C0DEB" w:rsidRDefault="003B6E15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221" w:dyaOrig="1005">
          <v:shape id="_x0000_i1030" type="#_x0000_t75" style="width:467.7pt;height:41.95pt" o:ole="">
            <v:imagedata r:id="rId19" o:title=""/>
          </v:shape>
          <o:OLEObject Type="Embed" ProgID="Visio.Drawing.15" ShapeID="_x0000_i1030" DrawAspect="Content" ObjectID="_1518879121" r:id="rId20"/>
        </w:object>
      </w:r>
    </w:p>
    <w:p w:rsidR="00E83D7E" w:rsidRDefault="00E83D7E" w:rsidP="00E83D7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46620" w:rsidRPr="00DA73C4" w:rsidRDefault="00646620" w:rsidP="00E24E5D">
      <w:pPr>
        <w:spacing w:afterLines="50" w:after="156"/>
        <w:ind w:firstLineChars="200" w:firstLine="420"/>
        <w:rPr>
          <w:rFonts w:ascii="Arial" w:hAnsi="Arial" w:cs="Arial"/>
        </w:rPr>
      </w:pPr>
      <w:r w:rsidRPr="00DA73C4">
        <w:rPr>
          <w:rFonts w:ascii="Arial" w:hAnsi="Arial" w:cs="Arial" w:hint="eastAsia"/>
        </w:rPr>
        <w:t>点击景区</w:t>
      </w:r>
      <w:r w:rsidRPr="00DA73C4">
        <w:rPr>
          <w:rFonts w:ascii="Arial" w:hAnsi="Arial" w:cs="Arial"/>
        </w:rPr>
        <w:t>，进入到景区详情页面，该</w:t>
      </w:r>
      <w:r w:rsidRPr="00DA73C4">
        <w:rPr>
          <w:rFonts w:ascii="Arial" w:hAnsi="Arial" w:cs="Arial" w:hint="eastAsia"/>
        </w:rPr>
        <w:t>页面</w:t>
      </w:r>
      <w:r w:rsidRPr="00DA73C4">
        <w:rPr>
          <w:rFonts w:ascii="Arial" w:hAnsi="Arial" w:cs="Arial"/>
        </w:rPr>
        <w:t>展示景区的</w:t>
      </w:r>
      <w:r w:rsidRPr="00DA73C4">
        <w:rPr>
          <w:rFonts w:ascii="Arial" w:hAnsi="Arial" w:cs="Arial" w:hint="eastAsia"/>
        </w:rPr>
        <w:t>详情</w:t>
      </w:r>
      <w:r w:rsidRPr="00DA73C4">
        <w:rPr>
          <w:rFonts w:ascii="Arial" w:hAnsi="Arial" w:cs="Arial"/>
        </w:rPr>
        <w:t>和</w:t>
      </w:r>
      <w:r w:rsidR="00DA73C4" w:rsidRPr="00DA73C4">
        <w:rPr>
          <w:rFonts w:ascii="Arial" w:hAnsi="Arial" w:cs="Arial" w:hint="eastAsia"/>
        </w:rPr>
        <w:t>票详情</w:t>
      </w:r>
    </w:p>
    <w:p w:rsidR="00C17B7B" w:rsidRDefault="00646620" w:rsidP="003B6E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192B0929" wp14:editId="230B36B3">
            <wp:extent cx="5943600" cy="54813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15" w:rsidRDefault="003B6E15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景区</w:t>
      </w:r>
      <w:r>
        <w:rPr>
          <w:rFonts w:ascii="Arial" w:hAnsi="Arial" w:cs="Arial"/>
          <w:i w:val="0"/>
          <w:color w:val="auto"/>
        </w:rPr>
        <w:t>详情显示字段包含：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3B6E15" w:rsidTr="003B6E15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3B6E15" w:rsidRPr="003B6E15" w:rsidRDefault="003B6E15" w:rsidP="003B6E1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3B6E15" w:rsidRPr="003B6E15" w:rsidRDefault="003B6E15" w:rsidP="003B6E1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、对应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景区端或大平台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00681">
              <w:rPr>
                <w:rFonts w:ascii="Arial" w:hAnsi="Arial" w:cs="Arial"/>
                <w:color w:val="000000" w:themeColor="text1"/>
                <w:sz w:val="18"/>
                <w:szCs w:val="18"/>
              </w:rPr>
              <w:t>字段</w:t>
            </w:r>
          </w:p>
        </w:tc>
      </w:tr>
      <w:tr w:rsidR="002123E7" w:rsidTr="003B6E15">
        <w:tc>
          <w:tcPr>
            <w:tcW w:w="1838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大图</w:t>
            </w:r>
          </w:p>
        </w:tc>
        <w:tc>
          <w:tcPr>
            <w:tcW w:w="7512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对应景区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大平台图片</w:t>
            </w:r>
          </w:p>
        </w:tc>
      </w:tr>
      <w:tr w:rsidR="002123E7" w:rsidTr="003B6E15">
        <w:tc>
          <w:tcPr>
            <w:tcW w:w="1838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图片流</w:t>
            </w:r>
          </w:p>
        </w:tc>
        <w:tc>
          <w:tcPr>
            <w:tcW w:w="7512" w:type="dxa"/>
          </w:tcPr>
          <w:p w:rsidR="002123E7" w:rsidRDefault="002123E7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对应景区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大平台图片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上限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5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张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评级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几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A</w:t>
            </w:r>
            <w:r w:rsidR="00800681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级景区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景区地址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景区端或大平台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景区地址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字段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加点返利前置相关景区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此景区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的产品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中</w:t>
            </w:r>
            <w:r w:rsidR="00C32492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作为</w:t>
            </w:r>
            <w:r w:rsidR="00C32492">
              <w:rPr>
                <w:rFonts w:ascii="Arial" w:hAnsi="Arial" w:cs="Arial"/>
                <w:color w:val="000000" w:themeColor="text1"/>
                <w:sz w:val="18"/>
                <w:szCs w:val="18"/>
              </w:rPr>
              <w:t>前置产品，所对应后置产品所在的景区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返利后置相关景区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此景区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的产品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中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作为后置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产品，所对应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前置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产品所在的景区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介绍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对一个景区</w:t>
            </w:r>
            <w:r w:rsidR="002123E7">
              <w:rPr>
                <w:rFonts w:ascii="Arial" w:hAnsi="Arial" w:cs="Arial"/>
                <w:color w:val="000000" w:themeColor="text1"/>
                <w:sz w:val="18"/>
                <w:szCs w:val="18"/>
              </w:rPr>
              <w:t>或大平台景区介绍字段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  <w:tr w:rsidR="003B6E15" w:rsidTr="003B6E15">
        <w:tc>
          <w:tcPr>
            <w:tcW w:w="1838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交通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指南</w:t>
            </w:r>
          </w:p>
        </w:tc>
        <w:tc>
          <w:tcPr>
            <w:tcW w:w="7512" w:type="dxa"/>
          </w:tcPr>
          <w:p w:rsid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、展示地图</w:t>
            </w:r>
          </w:p>
          <w:p w:rsidR="003B6E15" w:rsidRPr="003B6E15" w:rsidRDefault="003B6E15" w:rsidP="003B6E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如果没有数据，则不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显示</w:t>
            </w:r>
          </w:p>
        </w:tc>
      </w:tr>
    </w:tbl>
    <w:p w:rsidR="00C17B7B" w:rsidRDefault="003B6E15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可在</w:t>
      </w:r>
      <w:r>
        <w:rPr>
          <w:rFonts w:ascii="Arial" w:hAnsi="Arial" w:cs="Arial" w:hint="eastAsia"/>
          <w:i w:val="0"/>
          <w:color w:val="auto"/>
        </w:rPr>
        <w:t>此</w:t>
      </w:r>
      <w:r>
        <w:rPr>
          <w:rFonts w:ascii="Arial" w:hAnsi="Arial" w:cs="Arial"/>
          <w:i w:val="0"/>
          <w:color w:val="auto"/>
        </w:rPr>
        <w:t>页面进行景区</w:t>
      </w:r>
      <w:r w:rsidR="00646620">
        <w:rPr>
          <w:rFonts w:ascii="Arial" w:hAnsi="Arial" w:cs="Arial" w:hint="eastAsia"/>
          <w:i w:val="0"/>
          <w:color w:val="auto"/>
        </w:rPr>
        <w:t>搜索，</w:t>
      </w:r>
      <w:r w:rsidR="00646620">
        <w:rPr>
          <w:rFonts w:ascii="Arial" w:hAnsi="Arial" w:cs="Arial"/>
          <w:i w:val="0"/>
          <w:color w:val="auto"/>
        </w:rPr>
        <w:t>搜索结果</w:t>
      </w:r>
      <w:r w:rsidR="00646620">
        <w:rPr>
          <w:rFonts w:ascii="Arial" w:hAnsi="Arial" w:cs="Arial" w:hint="eastAsia"/>
          <w:i w:val="0"/>
          <w:color w:val="auto"/>
        </w:rPr>
        <w:t>会</w:t>
      </w:r>
      <w:r w:rsidR="00646620">
        <w:rPr>
          <w:rFonts w:ascii="Arial" w:hAnsi="Arial" w:cs="Arial"/>
          <w:i w:val="0"/>
          <w:color w:val="auto"/>
        </w:rPr>
        <w:t>在新页面，以列表形式展示</w:t>
      </w:r>
    </w:p>
    <w:p w:rsidR="00BF16D4" w:rsidRDefault="00646620">
      <w:pPr>
        <w:pStyle w:val="4"/>
      </w:pPr>
      <w:bookmarkStart w:id="26" w:name="_Toc442442375"/>
      <w:r>
        <w:rPr>
          <w:rFonts w:hint="eastAsia"/>
        </w:rPr>
        <w:t>票</w:t>
      </w:r>
      <w:r>
        <w:t>详情</w:t>
      </w:r>
      <w:bookmarkEnd w:id="26"/>
    </w:p>
    <w:p w:rsidR="00646620" w:rsidRPr="0028283F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景区列表页面点击</w:t>
      </w:r>
      <w:r>
        <w:rPr>
          <w:rFonts w:ascii="Arial" w:hAnsi="Arial" w:cs="Arial" w:hint="eastAsia"/>
          <w:i w:val="0"/>
          <w:color w:val="auto"/>
        </w:rPr>
        <w:t>其中</w:t>
      </w:r>
      <w:r>
        <w:rPr>
          <w:rFonts w:ascii="Arial" w:hAnsi="Arial" w:cs="Arial"/>
          <w:i w:val="0"/>
          <w:color w:val="auto"/>
        </w:rPr>
        <w:t>一个景区进入</w:t>
      </w: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详情页</w:t>
      </w:r>
    </w:p>
    <w:p w:rsidR="00646620" w:rsidRP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票详情在景区详情页面展示</w:t>
      </w:r>
    </w:p>
    <w:p w:rsidR="00646620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646620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处于登录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646620" w:rsidRPr="003B6E15" w:rsidRDefault="00646620" w:rsidP="0064662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用户拥有采购权限</w:t>
      </w:r>
    </w:p>
    <w:p w:rsidR="00646620" w:rsidRDefault="00646620" w:rsidP="0064662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646620" w:rsidRPr="004C0DEB" w:rsidRDefault="00646620" w:rsidP="006466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221" w:dyaOrig="1005">
          <v:shape id="_x0000_i1031" type="#_x0000_t75" style="width:467.7pt;height:41.95pt" o:ole="">
            <v:imagedata r:id="rId22" o:title=""/>
          </v:shape>
          <o:OLEObject Type="Embed" ProgID="Visio.Drawing.15" ShapeID="_x0000_i1031" DrawAspect="Content" ObjectID="_1518879122" r:id="rId23"/>
        </w:object>
      </w:r>
    </w:p>
    <w:p w:rsidR="00646620" w:rsidRDefault="00646620" w:rsidP="0064662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73C4" w:rsidRDefault="00DA73C4" w:rsidP="00E24E5D">
      <w:pPr>
        <w:spacing w:afterLines="50" w:after="156"/>
        <w:ind w:firstLineChars="200" w:firstLine="420"/>
        <w:rPr>
          <w:rFonts w:ascii="Arial" w:hAnsi="Arial" w:cs="Arial"/>
        </w:rPr>
      </w:pPr>
      <w:r w:rsidRPr="00DA73C4">
        <w:rPr>
          <w:rFonts w:ascii="Arial" w:hAnsi="Arial" w:cs="Arial" w:hint="eastAsia"/>
        </w:rPr>
        <w:t>点击景区</w:t>
      </w:r>
      <w:r w:rsidRPr="00DA73C4">
        <w:rPr>
          <w:rFonts w:ascii="Arial" w:hAnsi="Arial" w:cs="Arial"/>
        </w:rPr>
        <w:t>，进入到景区详情页面，该</w:t>
      </w:r>
      <w:r w:rsidRPr="00DA73C4">
        <w:rPr>
          <w:rFonts w:ascii="Arial" w:hAnsi="Arial" w:cs="Arial" w:hint="eastAsia"/>
        </w:rPr>
        <w:t>页面</w:t>
      </w:r>
      <w:r w:rsidRPr="00DA73C4">
        <w:rPr>
          <w:rFonts w:ascii="Arial" w:hAnsi="Arial" w:cs="Arial"/>
        </w:rPr>
        <w:t>展示景区的</w:t>
      </w:r>
      <w:r w:rsidRPr="00DA73C4">
        <w:rPr>
          <w:rFonts w:ascii="Arial" w:hAnsi="Arial" w:cs="Arial" w:hint="eastAsia"/>
        </w:rPr>
        <w:t>详情</w:t>
      </w:r>
      <w:r w:rsidRPr="00DA73C4">
        <w:rPr>
          <w:rFonts w:ascii="Arial" w:hAnsi="Arial" w:cs="Arial"/>
        </w:rPr>
        <w:t>和</w:t>
      </w:r>
      <w:r w:rsidRPr="00DA73C4">
        <w:rPr>
          <w:rFonts w:ascii="Arial" w:hAnsi="Arial" w:cs="Arial" w:hint="eastAsia"/>
        </w:rPr>
        <w:t>票详情</w:t>
      </w:r>
    </w:p>
    <w:p w:rsidR="00BE28E0" w:rsidRDefault="00BE28E0" w:rsidP="00BE28E0">
      <w:pPr>
        <w:spacing w:afterLines="50" w:after="156"/>
        <w:ind w:firstLineChars="200" w:firstLine="420"/>
        <w:rPr>
          <w:ins w:id="27" w:author="Zhao Kai" w:date="2016-03-01T16:41:00Z"/>
          <w:rFonts w:ascii="Arial" w:hAnsi="Arial" w:cs="Arial"/>
        </w:rPr>
      </w:pPr>
      <w:ins w:id="28" w:author="Zhao Kai" w:date="2016-03-01T16:41:00Z">
        <w:r>
          <w:rPr>
            <w:rFonts w:ascii="Arial" w:hAnsi="Arial" w:cs="Arial" w:hint="eastAsia"/>
          </w:rPr>
          <w:t>1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获取产品及价格的规则：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29" w:author="Zhao Kai" w:date="2016-03-01T16:41:00Z"/>
          <w:rFonts w:ascii="Arial" w:hAnsi="Arial" w:cs="Arial"/>
        </w:rPr>
      </w:pPr>
      <w:ins w:id="30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1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直销政策：供应</w:t>
        </w:r>
        <w:r>
          <w:rPr>
            <w:rFonts w:ascii="Arial" w:hAnsi="Arial" w:cs="Arial"/>
          </w:rPr>
          <w:t>端生成的分销帐号，直接从景区端获取信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信息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31" w:author="Zhao Kai" w:date="2016-03-01T16:41:00Z"/>
          <w:rFonts w:ascii="Arial" w:hAnsi="Arial" w:cs="Arial"/>
        </w:rPr>
      </w:pPr>
      <w:ins w:id="32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2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票之家</w:t>
        </w:r>
        <w:r>
          <w:rPr>
            <w:rFonts w:ascii="Arial" w:hAnsi="Arial" w:cs="Arial"/>
          </w:rPr>
          <w:t>分销政策：除了供应端</w:t>
        </w:r>
        <w:r>
          <w:rPr>
            <w:rFonts w:ascii="Arial" w:hAnsi="Arial" w:cs="Arial" w:hint="eastAsia"/>
          </w:rPr>
          <w:t>外</w:t>
        </w:r>
        <w:r>
          <w:rPr>
            <w:rFonts w:ascii="Arial" w:hAnsi="Arial" w:cs="Arial"/>
          </w:rPr>
          <w:t>，其他端</w:t>
        </w:r>
        <w:r>
          <w:rPr>
            <w:rFonts w:ascii="Arial" w:hAnsi="Arial" w:cs="Arial" w:hint="eastAsia"/>
          </w:rPr>
          <w:t>生成</w:t>
        </w:r>
        <w:r>
          <w:rPr>
            <w:rFonts w:ascii="Arial" w:hAnsi="Arial" w:cs="Arial"/>
          </w:rPr>
          <w:t>的</w:t>
        </w:r>
        <w:r>
          <w:rPr>
            <w:rFonts w:ascii="Arial" w:hAnsi="Arial" w:cs="Arial" w:hint="eastAsia"/>
          </w:rPr>
          <w:t>分销端</w:t>
        </w:r>
        <w:r>
          <w:rPr>
            <w:rFonts w:ascii="Arial" w:hAnsi="Arial" w:cs="Arial"/>
          </w:rPr>
          <w:t>帐号，</w:t>
        </w:r>
        <w:r>
          <w:rPr>
            <w:rFonts w:ascii="Arial" w:hAnsi="Arial" w:cs="Arial" w:hint="eastAsia"/>
          </w:rPr>
          <w:t>这些</w:t>
        </w:r>
        <w:r>
          <w:rPr>
            <w:rFonts w:ascii="Arial" w:hAnsi="Arial" w:cs="Arial"/>
          </w:rPr>
          <w:t>分销商直接从大平台取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信息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33" w:author="Zhao Kai" w:date="2016-03-01T16:41:00Z"/>
          <w:rFonts w:ascii="Arial" w:hAnsi="Arial" w:cs="Arial"/>
        </w:rPr>
      </w:pPr>
      <w:ins w:id="34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3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当</w:t>
        </w:r>
        <w:r>
          <w:rPr>
            <w:rFonts w:ascii="Arial" w:hAnsi="Arial" w:cs="Arial"/>
          </w:rPr>
          <w:t>直销和分销都对该旅行社设置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时，优先</w:t>
        </w:r>
        <w:r>
          <w:rPr>
            <w:rFonts w:ascii="Arial" w:hAnsi="Arial" w:cs="Arial" w:hint="eastAsia"/>
          </w:rPr>
          <w:t>取</w:t>
        </w:r>
        <w:r>
          <w:rPr>
            <w:rFonts w:ascii="Arial" w:hAnsi="Arial" w:cs="Arial"/>
          </w:rPr>
          <w:t>直销政策，且另一政策不</w:t>
        </w:r>
        <w:r>
          <w:rPr>
            <w:rFonts w:ascii="Arial" w:hAnsi="Arial" w:cs="Arial" w:hint="eastAsia"/>
          </w:rPr>
          <w:t>显示</w:t>
        </w:r>
      </w:ins>
    </w:p>
    <w:p w:rsidR="00BE28E0" w:rsidRPr="00B7432D" w:rsidRDefault="00BE28E0" w:rsidP="00BE28E0">
      <w:pPr>
        <w:spacing w:afterLines="50" w:after="156"/>
        <w:ind w:firstLineChars="200" w:firstLine="420"/>
        <w:rPr>
          <w:ins w:id="35" w:author="Zhao Kai" w:date="2016-03-01T16:41:00Z"/>
          <w:rFonts w:ascii="Arial" w:hAnsi="Arial" w:cs="Arial"/>
        </w:rPr>
      </w:pPr>
      <w:ins w:id="36" w:author="Zhao Kai" w:date="2016-03-01T16:41:00Z">
        <w:r>
          <w:rPr>
            <w:rFonts w:ascii="Arial" w:hAnsi="Arial" w:cs="Arial" w:hint="eastAsia"/>
          </w:rPr>
          <w:lastRenderedPageBreak/>
          <w:t>（</w:t>
        </w:r>
        <w:r>
          <w:rPr>
            <w:rFonts w:ascii="Arial" w:hAnsi="Arial" w:cs="Arial" w:hint="eastAsia"/>
          </w:rPr>
          <w:t>4</w:t>
        </w:r>
        <w:r>
          <w:rPr>
            <w:rFonts w:ascii="Arial" w:hAnsi="Arial" w:cs="Arial"/>
          </w:rPr>
          <w:t>）</w:t>
        </w:r>
        <w:r>
          <w:rPr>
            <w:rFonts w:ascii="Arial" w:hAnsi="Arial" w:cs="Arial" w:hint="eastAsia"/>
          </w:rPr>
          <w:t>直销</w:t>
        </w:r>
        <w:r>
          <w:rPr>
            <w:rFonts w:ascii="Arial" w:hAnsi="Arial" w:cs="Arial"/>
          </w:rPr>
          <w:t>分销的判断：</w:t>
        </w:r>
        <w:r>
          <w:rPr>
            <w:rFonts w:ascii="Arial" w:hAnsi="Arial" w:cs="Arial" w:hint="eastAsia"/>
          </w:rPr>
          <w:t>由于</w:t>
        </w:r>
        <w:r>
          <w:rPr>
            <w:rFonts w:ascii="Arial" w:hAnsi="Arial" w:cs="Arial"/>
          </w:rPr>
          <w:t>景区端在设置产品政策时会添加渠道，而渠道中又包含</w:t>
        </w:r>
        <w:r>
          <w:rPr>
            <w:rFonts w:ascii="Arial" w:hAnsi="Arial" w:cs="Arial" w:hint="eastAsia"/>
          </w:rPr>
          <w:t>相应</w:t>
        </w:r>
        <w:r>
          <w:rPr>
            <w:rFonts w:ascii="Arial" w:hAnsi="Arial" w:cs="Arial"/>
          </w:rPr>
          <w:t>的分销商，所以当旅行社获取政策时通过对渠道的判断来做分销和直销的区分，如果景区</w:t>
        </w:r>
        <w:r>
          <w:rPr>
            <w:rFonts w:ascii="Arial" w:hAnsi="Arial" w:cs="Arial" w:hint="eastAsia"/>
          </w:rPr>
          <w:t>设置</w:t>
        </w:r>
        <w:r>
          <w:rPr>
            <w:rFonts w:ascii="Arial" w:hAnsi="Arial" w:cs="Arial"/>
          </w:rPr>
          <w:t>的政策</w:t>
        </w:r>
        <w:r>
          <w:rPr>
            <w:rFonts w:ascii="Arial" w:hAnsi="Arial" w:cs="Arial" w:hint="eastAsia"/>
          </w:rPr>
          <w:t>中</w:t>
        </w:r>
        <w:r>
          <w:rPr>
            <w:rFonts w:ascii="Arial" w:hAnsi="Arial" w:cs="Arial"/>
          </w:rPr>
          <w:t>的渠道包含该旅行社，则获取到的政策为景区的直销政策，</w:t>
        </w:r>
        <w:r>
          <w:rPr>
            <w:rFonts w:ascii="Arial" w:hAnsi="Arial" w:cs="Arial" w:hint="eastAsia"/>
          </w:rPr>
          <w:t>其</w:t>
        </w:r>
        <w:r>
          <w:rPr>
            <w:rFonts w:ascii="Arial" w:hAnsi="Arial" w:cs="Arial"/>
          </w:rPr>
          <w:t>价格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返利等信息从景区获得；如果</w:t>
        </w:r>
        <w:r>
          <w:rPr>
            <w:rFonts w:ascii="Arial" w:hAnsi="Arial" w:cs="Arial" w:hint="eastAsia"/>
          </w:rPr>
          <w:t>政策中</w:t>
        </w:r>
        <w:r>
          <w:rPr>
            <w:rFonts w:ascii="Arial" w:hAnsi="Arial" w:cs="Arial"/>
          </w:rPr>
          <w:t>不</w:t>
        </w:r>
        <w:r>
          <w:rPr>
            <w:rFonts w:ascii="Arial" w:hAnsi="Arial" w:cs="Arial" w:hint="eastAsia"/>
          </w:rPr>
          <w:t>的</w:t>
        </w:r>
        <w:r>
          <w:rPr>
            <w:rFonts w:ascii="Arial" w:hAnsi="Arial" w:cs="Arial"/>
          </w:rPr>
          <w:t>渠道不包含该旅行社，则获取到的政策为大平台的分销政策</w:t>
        </w:r>
        <w:r>
          <w:rPr>
            <w:rFonts w:ascii="Arial" w:hAnsi="Arial" w:cs="Arial" w:hint="eastAsia"/>
          </w:rPr>
          <w:t>，</w:t>
        </w:r>
        <w:r>
          <w:rPr>
            <w:rFonts w:ascii="Arial" w:hAnsi="Arial" w:cs="Arial"/>
          </w:rPr>
          <w:t>其价格、返利等信息从</w:t>
        </w:r>
        <w:r>
          <w:rPr>
            <w:rFonts w:ascii="Arial" w:hAnsi="Arial" w:cs="Arial" w:hint="eastAsia"/>
          </w:rPr>
          <w:t>大平台获得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37" w:author="Zhao Kai" w:date="2016-03-01T16:41:00Z"/>
          <w:rFonts w:ascii="Arial" w:hAnsi="Arial" w:cs="Arial"/>
        </w:rPr>
      </w:pPr>
      <w:ins w:id="38" w:author="Zhao Kai" w:date="2016-03-01T16:41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5</w:t>
        </w:r>
        <w:r>
          <w:rPr>
            <w:rFonts w:ascii="Arial" w:hAnsi="Arial" w:cs="Arial" w:hint="eastAsia"/>
          </w:rPr>
          <w:t>）主要</w:t>
        </w:r>
        <w:r>
          <w:rPr>
            <w:rFonts w:ascii="Arial" w:hAnsi="Arial" w:cs="Arial"/>
          </w:rPr>
          <w:t>获取的数据有：票型</w:t>
        </w:r>
        <w:r>
          <w:rPr>
            <w:rFonts w:ascii="Arial" w:hAnsi="Arial" w:cs="Arial" w:hint="eastAsia"/>
          </w:rPr>
          <w:t>（对应供应</w:t>
        </w:r>
        <w:r>
          <w:rPr>
            <w:rFonts w:ascii="Arial" w:hAnsi="Arial" w:cs="Arial"/>
          </w:rPr>
          <w:t>端的票型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39" w:author="Zhao Kai" w:date="2016-03-01T16:41:00Z"/>
          <w:rFonts w:ascii="Arial" w:hAnsi="Arial" w:cs="Arial"/>
        </w:rPr>
      </w:pPr>
      <w:ins w:id="40" w:author="Zhao Kai" w:date="2016-03-01T16:41:00Z">
        <w:r>
          <w:rPr>
            <w:rFonts w:ascii="Arial" w:hAnsi="Arial" w:cs="Arial"/>
          </w:rPr>
          <w:t xml:space="preserve">                       </w:t>
        </w:r>
        <w:r>
          <w:rPr>
            <w:rFonts w:ascii="Arial" w:hAnsi="Arial" w:cs="Arial" w:hint="eastAsia"/>
          </w:rPr>
          <w:t>票名称（对应供应</w:t>
        </w:r>
        <w:r>
          <w:rPr>
            <w:rFonts w:ascii="Arial" w:hAnsi="Arial" w:cs="Arial"/>
          </w:rPr>
          <w:t>端的</w:t>
        </w:r>
        <w:r>
          <w:rPr>
            <w:rFonts w:ascii="Arial" w:hAnsi="Arial" w:cs="Arial" w:hint="eastAsia"/>
          </w:rPr>
          <w:t>产品</w:t>
        </w:r>
        <w:r>
          <w:rPr>
            <w:rFonts w:ascii="Arial" w:hAnsi="Arial" w:cs="Arial"/>
          </w:rPr>
          <w:t>名称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41" w:author="Zhao Kai" w:date="2016-03-01T16:41:00Z"/>
          <w:rFonts w:ascii="Arial" w:hAnsi="Arial" w:cs="Arial"/>
        </w:rPr>
      </w:pPr>
      <w:ins w:id="42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门市价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对应供应</w:t>
        </w:r>
        <w:r>
          <w:rPr>
            <w:rFonts w:ascii="Arial" w:hAnsi="Arial" w:cs="Arial"/>
          </w:rPr>
          <w:t>端的门市价</w:t>
        </w:r>
        <w:r>
          <w:rPr>
            <w:rFonts w:ascii="Arial" w:hAnsi="Arial" w:cs="Arial" w:hint="eastAsia"/>
          </w:rPr>
          <w:t>字段</w:t>
        </w:r>
        <w:r>
          <w:rPr>
            <w:rFonts w:ascii="Arial" w:hAnsi="Arial" w:cs="Arial"/>
          </w:rPr>
          <w:t>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43" w:author="Zhao Kai" w:date="2016-03-01T16:41:00Z"/>
          <w:rFonts w:ascii="Arial" w:hAnsi="Arial" w:cs="Arial"/>
        </w:rPr>
      </w:pPr>
      <w:ins w:id="44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结算价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对应供应</w:t>
        </w:r>
        <w:r>
          <w:rPr>
            <w:rFonts w:ascii="Arial" w:hAnsi="Arial" w:cs="Arial"/>
          </w:rPr>
          <w:t>端建议零售价字段）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45" w:author="Zhao Kai" w:date="2016-03-01T16:41:00Z"/>
          <w:rFonts w:ascii="Arial" w:hAnsi="Arial" w:cs="Arial"/>
        </w:rPr>
      </w:pPr>
      <w:ins w:id="46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兑换</w:t>
        </w:r>
        <w:r>
          <w:rPr>
            <w:rFonts w:ascii="Arial" w:hAnsi="Arial" w:cs="Arial"/>
          </w:rPr>
          <w:t>方式（</w:t>
        </w:r>
        <w:r>
          <w:rPr>
            <w:rFonts w:ascii="Arial" w:hAnsi="Arial" w:cs="Arial" w:hint="eastAsia"/>
          </w:rPr>
          <w:t>现在</w:t>
        </w:r>
        <w:r>
          <w:rPr>
            <w:rFonts w:ascii="Arial" w:hAnsi="Arial" w:cs="Arial"/>
          </w:rPr>
          <w:t>写死为短信）</w:t>
        </w:r>
      </w:ins>
    </w:p>
    <w:p w:rsidR="00BE28E0" w:rsidRDefault="00BE28E0" w:rsidP="00BE28E0">
      <w:pPr>
        <w:spacing w:afterLines="50" w:after="156"/>
        <w:ind w:firstLineChars="200" w:firstLine="420"/>
        <w:rPr>
          <w:ins w:id="47" w:author="Zhao Kai" w:date="2016-03-01T16:41:00Z"/>
          <w:rFonts w:ascii="Arial" w:hAnsi="Arial" w:cs="Arial"/>
        </w:rPr>
      </w:pPr>
      <w:ins w:id="48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返利</w:t>
        </w:r>
        <w:r>
          <w:rPr>
            <w:rFonts w:ascii="Arial" w:hAnsi="Arial" w:cs="Arial"/>
          </w:rPr>
          <w:t>（</w:t>
        </w:r>
        <w:r>
          <w:rPr>
            <w:rFonts w:ascii="Arial" w:hAnsi="Arial" w:cs="Arial" w:hint="eastAsia"/>
          </w:rPr>
          <w:t>这里</w:t>
        </w:r>
        <w:r>
          <w:rPr>
            <w:rFonts w:ascii="Arial" w:hAnsi="Arial" w:cs="Arial"/>
          </w:rPr>
          <w:t>只展示一般返利</w:t>
        </w:r>
        <w:r>
          <w:rPr>
            <w:rFonts w:ascii="Arial" w:hAnsi="Arial" w:cs="Arial" w:hint="eastAsia"/>
          </w:rPr>
          <w:t>的</w:t>
        </w:r>
        <w:r>
          <w:rPr>
            <w:rFonts w:ascii="Arial" w:hAnsi="Arial" w:cs="Arial"/>
          </w:rPr>
          <w:t>形式</w:t>
        </w:r>
        <w:r>
          <w:rPr>
            <w:rFonts w:ascii="Arial" w:hAnsi="Arial" w:cs="Arial"/>
          </w:rPr>
          <w:t>+</w:t>
        </w:r>
        <w:r>
          <w:rPr>
            <w:rFonts w:ascii="Arial" w:hAnsi="Arial" w:cs="Arial"/>
          </w:rPr>
          <w:t>数量</w:t>
        </w:r>
        <w:r>
          <w:rPr>
            <w:rFonts w:ascii="Arial" w:hAnsi="Arial" w:cs="Arial" w:hint="eastAsia"/>
          </w:rPr>
          <w:t>例如</w:t>
        </w:r>
        <w:r>
          <w:rPr>
            <w:rFonts w:ascii="Arial" w:hAnsi="Arial" w:cs="Arial"/>
          </w:rPr>
          <w:t>“</w:t>
        </w:r>
        <w:r>
          <w:rPr>
            <w:rFonts w:ascii="Arial" w:hAnsi="Arial" w:cs="Arial" w:hint="eastAsia"/>
          </w:rPr>
          <w:t>返</w:t>
        </w:r>
        <w:r>
          <w:rPr>
            <w:rFonts w:ascii="Arial" w:hAnsi="Arial" w:cs="Arial" w:hint="eastAsia"/>
          </w:rPr>
          <w:t>10</w:t>
        </w:r>
        <w:r>
          <w:rPr>
            <w:rFonts w:ascii="Arial" w:hAnsi="Arial" w:cs="Arial" w:hint="eastAsia"/>
          </w:rPr>
          <w:t>金币</w:t>
        </w:r>
        <w:r>
          <w:rPr>
            <w:rFonts w:ascii="Arial" w:hAnsi="Arial" w:cs="Arial"/>
          </w:rPr>
          <w:t>”</w:t>
        </w:r>
        <w:r>
          <w:rPr>
            <w:rFonts w:ascii="Arial" w:hAnsi="Arial" w:cs="Arial"/>
          </w:rPr>
          <w:t>，对应</w:t>
        </w:r>
        <w:r>
          <w:rPr>
            <w:rFonts w:ascii="Arial" w:hAnsi="Arial" w:cs="Arial" w:hint="eastAsia"/>
          </w:rPr>
          <w:t>供应</w:t>
        </w:r>
        <w:r>
          <w:rPr>
            <w:rFonts w:ascii="Arial" w:hAnsi="Arial" w:cs="Arial"/>
          </w:rPr>
          <w:t>端</w:t>
        </w:r>
        <w:r>
          <w:rPr>
            <w:rFonts w:ascii="Arial" w:hAnsi="Arial" w:cs="Arial" w:hint="eastAsia"/>
          </w:rPr>
          <w:t>设置</w:t>
        </w:r>
        <w:r>
          <w:rPr>
            <w:rFonts w:ascii="Arial" w:hAnsi="Arial" w:cs="Arial"/>
          </w:rPr>
          <w:t>的</w:t>
        </w:r>
        <w:r>
          <w:rPr>
            <w:rFonts w:ascii="Arial" w:hAnsi="Arial" w:cs="Arial" w:hint="eastAsia"/>
          </w:rPr>
          <w:t>政策</w:t>
        </w:r>
        <w:r>
          <w:rPr>
            <w:rFonts w:ascii="Arial" w:hAnsi="Arial" w:cs="Arial"/>
          </w:rPr>
          <w:t>中的返利</w:t>
        </w:r>
        <w:r>
          <w:rPr>
            <w:rFonts w:ascii="Arial" w:hAnsi="Arial" w:cs="Arial" w:hint="eastAsia"/>
          </w:rPr>
          <w:t>形式、</w:t>
        </w:r>
        <w:r>
          <w:rPr>
            <w:rFonts w:ascii="Arial" w:hAnsi="Arial" w:cs="Arial"/>
          </w:rPr>
          <w:t>返利数量）</w:t>
        </w:r>
      </w:ins>
    </w:p>
    <w:p w:rsidR="00BE28E0" w:rsidRPr="00BE28E0" w:rsidRDefault="00BE28E0" w:rsidP="00BE28E0">
      <w:pPr>
        <w:spacing w:afterLines="50" w:after="156"/>
        <w:ind w:firstLineChars="200" w:firstLine="420"/>
        <w:rPr>
          <w:rFonts w:ascii="Arial" w:hAnsi="Arial" w:cs="Arial"/>
        </w:rPr>
      </w:pPr>
      <w:ins w:id="49" w:author="Zhao Kai" w:date="2016-03-01T16:41:00Z">
        <w:r>
          <w:rPr>
            <w:rFonts w:ascii="Arial" w:hAnsi="Arial" w:cs="Arial" w:hint="eastAsia"/>
          </w:rPr>
          <w:t xml:space="preserve">                       </w:t>
        </w:r>
        <w:r>
          <w:rPr>
            <w:rFonts w:ascii="Arial" w:hAnsi="Arial" w:cs="Arial" w:hint="eastAsia"/>
          </w:rPr>
          <w:t>返利</w:t>
        </w:r>
        <w:r>
          <w:rPr>
            <w:rFonts w:ascii="Arial" w:hAnsi="Arial" w:cs="Arial"/>
          </w:rPr>
          <w:t>说明（</w:t>
        </w:r>
        <w:r>
          <w:rPr>
            <w:rFonts w:ascii="Arial" w:hAnsi="Arial" w:cs="Arial" w:hint="eastAsia"/>
          </w:rPr>
          <w:t>一般</w:t>
        </w:r>
        <w:r>
          <w:rPr>
            <w:rFonts w:ascii="Arial" w:hAnsi="Arial" w:cs="Arial"/>
          </w:rPr>
          <w:t>返利和加点返利</w:t>
        </w:r>
        <w:r>
          <w:rPr>
            <w:rFonts w:ascii="Arial" w:hAnsi="Arial" w:cs="Arial" w:hint="eastAsia"/>
          </w:rPr>
          <w:t>分行</w:t>
        </w:r>
        <w:r>
          <w:rPr>
            <w:rFonts w:ascii="Arial" w:hAnsi="Arial" w:cs="Arial"/>
          </w:rPr>
          <w:t>展示，</w:t>
        </w:r>
        <w:r>
          <w:rPr>
            <w:rFonts w:ascii="Arial" w:hAnsi="Arial" w:cs="Arial" w:hint="eastAsia"/>
          </w:rPr>
          <w:t>主要对应字段</w:t>
        </w:r>
        <w:r>
          <w:rPr>
            <w:rFonts w:ascii="Arial" w:hAnsi="Arial" w:cs="Arial"/>
          </w:rPr>
          <w:t>有</w:t>
        </w:r>
        <w:r>
          <w:rPr>
            <w:rFonts w:ascii="Arial" w:hAnsi="Arial" w:cs="Arial" w:hint="eastAsia"/>
          </w:rPr>
          <w:t>结算</w:t>
        </w:r>
        <w:r>
          <w:rPr>
            <w:rFonts w:ascii="Arial" w:hAnsi="Arial" w:cs="Arial"/>
          </w:rPr>
          <w:t>方式、</w:t>
        </w:r>
        <w:r>
          <w:rPr>
            <w:rFonts w:ascii="Arial" w:hAnsi="Arial" w:cs="Arial" w:hint="eastAsia"/>
          </w:rPr>
          <w:t>返利时间</w:t>
        </w:r>
        <w:r>
          <w:rPr>
            <w:rFonts w:ascii="Arial" w:hAnsi="Arial" w:cs="Arial"/>
          </w:rPr>
          <w:t>、返利形式、积分规则、返利数量）</w:t>
        </w:r>
        <w:r>
          <w:rPr>
            <w:rFonts w:ascii="Arial" w:hAnsi="Arial" w:cs="Arial" w:hint="eastAsia"/>
          </w:rPr>
          <w:t>如下图</w:t>
        </w:r>
        <w:r>
          <w:rPr>
            <w:rFonts w:ascii="Arial" w:hAnsi="Arial" w:cs="Arial"/>
          </w:rPr>
          <w:t>：</w:t>
        </w:r>
      </w:ins>
    </w:p>
    <w:p w:rsidR="00BE28E0" w:rsidRPr="00BE28E0" w:rsidRDefault="00BE28E0" w:rsidP="00BE28E0">
      <w:pPr>
        <w:spacing w:afterLines="50" w:after="156"/>
        <w:rPr>
          <w:rFonts w:ascii="Arial" w:hAnsi="Arial" w:cs="Arial"/>
        </w:rPr>
      </w:pPr>
      <w:ins w:id="50" w:author="Zhao Kai" w:date="2016-03-01T16:41:00Z">
        <w:r>
          <w:rPr>
            <w:noProof/>
          </w:rPr>
          <w:drawing>
            <wp:inline distT="0" distB="0" distL="0" distR="0" wp14:anchorId="629FF18D" wp14:editId="2D028CDC">
              <wp:extent cx="5943600" cy="2929255"/>
              <wp:effectExtent l="0" t="0" r="0" b="4445"/>
              <wp:docPr id="54" name="图片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9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6620" w:rsidRDefault="00646620" w:rsidP="006466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003E36FA" wp14:editId="6DCFCAA7">
            <wp:extent cx="5943600" cy="5481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A73C4" w:rsidTr="00DA73C4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A73C4" w:rsidRPr="003B6E15" w:rsidRDefault="00DA73C4" w:rsidP="00DA73C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A73C4" w:rsidRPr="003B6E15" w:rsidRDefault="00DA73C4" w:rsidP="00DA73C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DA73C4" w:rsidRPr="00646620" w:rsidRDefault="00DA73C4" w:rsidP="002123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A73C4" w:rsidRPr="003B6E15" w:rsidRDefault="00DA73C4" w:rsidP="002123E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市场价</w:t>
            </w:r>
          </w:p>
        </w:tc>
        <w:tc>
          <w:tcPr>
            <w:tcW w:w="7512" w:type="dxa"/>
          </w:tcPr>
          <w:p w:rsidR="00DA73C4" w:rsidRPr="00646620" w:rsidRDefault="00DA73C4" w:rsidP="00DA73C4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结算价</w:t>
            </w:r>
          </w:p>
        </w:tc>
        <w:tc>
          <w:tcPr>
            <w:tcW w:w="7512" w:type="dxa"/>
          </w:tcPr>
          <w:p w:rsidR="00DA73C4" w:rsidRPr="00646620" w:rsidRDefault="00DA73C4" w:rsidP="00DA73C4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兑换方式</w:t>
            </w:r>
          </w:p>
        </w:tc>
        <w:tc>
          <w:tcPr>
            <w:tcW w:w="7512" w:type="dxa"/>
          </w:tcPr>
          <w:p w:rsidR="00C674AD" w:rsidRPr="002123E7" w:rsidRDefault="00C674AD" w:rsidP="00DA73C4">
            <w:pPr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DA73C4" w:rsidTr="00DA73C4">
        <w:tc>
          <w:tcPr>
            <w:tcW w:w="1838" w:type="dxa"/>
          </w:tcPr>
          <w:p w:rsidR="00DA73C4" w:rsidRPr="003B6E15" w:rsidRDefault="00DA73C4" w:rsidP="00DA73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</w:p>
        </w:tc>
        <w:tc>
          <w:tcPr>
            <w:tcW w:w="7512" w:type="dxa"/>
          </w:tcPr>
          <w:p w:rsidR="002123E7" w:rsidRPr="002123E7" w:rsidRDefault="00DA73C4" w:rsidP="00965C0F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2123E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51" w:author="Zhao Kai" w:date="2016-03-02T15:26:00Z"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这里只展示一般返利的形式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数量例如“返</w:t>
              </w:r>
              <w:r w:rsidR="00A876C4" w:rsidRP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10</w:t>
              </w:r>
              <w:r w:rsid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金币”，对应供应端设置的政策中</w:t>
              </w:r>
            </w:ins>
            <w:ins w:id="52" w:author="Zhao Kai" w:date="2016-03-02T15:34:00Z">
              <w:r w:rsidR="00A876C4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返利信息</w:t>
              </w:r>
            </w:ins>
            <w:del w:id="53" w:author="Zhao Kai" w:date="2016-03-02T15:26:00Z">
              <w:r w:rsidR="002123E7" w:rsidDel="00A876C4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对应景区或大平台的返利字段</w:delText>
              </w:r>
            </w:del>
          </w:p>
        </w:tc>
      </w:tr>
    </w:tbl>
    <w:p w:rsidR="00DA73C4" w:rsidRDefault="002123E7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646620">
        <w:rPr>
          <w:rFonts w:ascii="Arial" w:hAnsi="Arial" w:cs="Arial" w:hint="eastAsia"/>
          <w:i w:val="0"/>
          <w:color w:val="auto"/>
        </w:rPr>
        <w:t>票</w:t>
      </w:r>
      <w:r w:rsidR="00646620">
        <w:rPr>
          <w:rFonts w:ascii="Arial" w:hAnsi="Arial" w:cs="Arial"/>
          <w:i w:val="0"/>
          <w:color w:val="auto"/>
        </w:rPr>
        <w:t>详情显示字段包含：</w:t>
      </w:r>
    </w:p>
    <w:p w:rsidR="00DA73C4" w:rsidRDefault="002123E7" w:rsidP="002123E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DA73C4">
        <w:rPr>
          <w:rFonts w:ascii="Arial" w:hAnsi="Arial" w:cs="Arial" w:hint="eastAsia"/>
          <w:i w:val="0"/>
          <w:color w:val="auto"/>
        </w:rPr>
        <w:t>用户点击</w:t>
      </w:r>
      <w:r w:rsidR="00DA73C4">
        <w:rPr>
          <w:rFonts w:ascii="Arial" w:hAnsi="Arial" w:cs="Arial"/>
          <w:i w:val="0"/>
          <w:color w:val="auto"/>
        </w:rPr>
        <w:t>其中一个票型的</w:t>
      </w:r>
      <w:r w:rsidR="00DA73C4">
        <w:rPr>
          <w:rFonts w:ascii="Arial" w:hAnsi="Arial" w:cs="Arial" w:hint="eastAsia"/>
          <w:i w:val="0"/>
          <w:color w:val="auto"/>
        </w:rPr>
        <w:t>预定下单</w:t>
      </w:r>
      <w:r w:rsidR="00DA73C4">
        <w:rPr>
          <w:rFonts w:ascii="Arial" w:hAnsi="Arial" w:cs="Arial"/>
          <w:i w:val="0"/>
          <w:color w:val="auto"/>
        </w:rPr>
        <w:t>按钮，进入下单流程</w:t>
      </w:r>
    </w:p>
    <w:p w:rsidR="002123E7" w:rsidRDefault="002123E7" w:rsidP="002123E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当用户</w:t>
      </w:r>
      <w:r>
        <w:rPr>
          <w:rFonts w:ascii="Arial" w:hAnsi="Arial" w:cs="Arial" w:hint="eastAsia"/>
          <w:i w:val="0"/>
          <w:color w:val="auto"/>
        </w:rPr>
        <w:t>点击</w:t>
      </w:r>
      <w:r>
        <w:rPr>
          <w:rFonts w:ascii="Arial" w:hAnsi="Arial" w:cs="Arial"/>
          <w:i w:val="0"/>
          <w:color w:val="auto"/>
        </w:rPr>
        <w:t>其中一个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时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该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展开，</w:t>
      </w:r>
      <w:r>
        <w:rPr>
          <w:rFonts w:ascii="Arial" w:hAnsi="Arial" w:cs="Arial" w:hint="eastAsia"/>
          <w:i w:val="0"/>
          <w:color w:val="auto"/>
        </w:rPr>
        <w:t>展示票种其他</w:t>
      </w:r>
      <w:r>
        <w:rPr>
          <w:rFonts w:ascii="Arial" w:hAnsi="Arial" w:cs="Arial"/>
          <w:i w:val="0"/>
          <w:color w:val="auto"/>
        </w:rPr>
        <w:t>详情，</w:t>
      </w:r>
      <w:r>
        <w:rPr>
          <w:rFonts w:ascii="Arial" w:hAnsi="Arial" w:cs="Arial" w:hint="eastAsia"/>
          <w:i w:val="0"/>
          <w:color w:val="auto"/>
        </w:rPr>
        <w:t>原型</w:t>
      </w:r>
      <w:r>
        <w:rPr>
          <w:rFonts w:ascii="Arial" w:hAnsi="Arial" w:cs="Arial"/>
          <w:i w:val="0"/>
          <w:color w:val="auto"/>
        </w:rPr>
        <w:t>如下，包括字段</w:t>
      </w:r>
      <w:r>
        <w:rPr>
          <w:rFonts w:ascii="Arial" w:hAnsi="Arial" w:cs="Arial" w:hint="eastAsia"/>
          <w:i w:val="0"/>
          <w:color w:val="auto"/>
        </w:rPr>
        <w:t>：</w:t>
      </w:r>
    </w:p>
    <w:tbl>
      <w:tblPr>
        <w:tblStyle w:val="af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5A6DEA" w:rsidTr="005A6DEA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5A6DEA" w:rsidRPr="003B6E15" w:rsidRDefault="005A6DEA" w:rsidP="005A6D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5A6DEA" w:rsidRPr="003B6E15" w:rsidRDefault="005A6DEA" w:rsidP="005A6D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5A6DEA" w:rsidTr="005A6DEA">
        <w:tc>
          <w:tcPr>
            <w:tcW w:w="1838" w:type="dxa"/>
          </w:tcPr>
          <w:p w:rsidR="005A6DEA" w:rsidRPr="003B6E15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说明</w:t>
            </w:r>
          </w:p>
        </w:tc>
        <w:tc>
          <w:tcPr>
            <w:tcW w:w="7512" w:type="dxa"/>
          </w:tcPr>
          <w:p w:rsidR="005A6DEA" w:rsidRPr="002123E7" w:rsidRDefault="005A6DEA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返利规则、返利方式、返利时间、如果有加点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，也需要展示加点返利的规则、返利方式、返利时间</w:t>
            </w:r>
          </w:p>
          <w:p w:rsidR="005A6DEA" w:rsidRDefault="005A6DEA" w:rsidP="005A6DEA">
            <w:pPr>
              <w:rPr>
                <w:ins w:id="54" w:author="Zhao Kai" w:date="2016-03-01T15:27:00Z"/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、如果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没有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，不展示</w:t>
            </w:r>
          </w:p>
          <w:p w:rsidR="0071421E" w:rsidRPr="00646620" w:rsidRDefault="00BE28E0" w:rsidP="005A6DEA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ins w:id="55" w:author="Zhao Kai" w:date="2016-03-02T18:41:00Z"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对应供应端设置的政策中返利信息，展示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形式是：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10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积分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结算方式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lastRenderedPageBreak/>
                <w:t>+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返利时间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空格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）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+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积分规则（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如果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返</w:t>
              </w:r>
              <w:r w:rsidR="00965C0F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金币无</w:t>
              </w:r>
              <w:r w:rsidR="00965C0F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此内容）</w:t>
              </w:r>
            </w:ins>
          </w:p>
        </w:tc>
      </w:tr>
    </w:tbl>
    <w:p w:rsidR="002123E7" w:rsidRPr="002123E7" w:rsidRDefault="005A6DEA" w:rsidP="002123E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79E6935" wp14:editId="73370286">
            <wp:extent cx="5943600" cy="21431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DA73C4" w:rsidP="00792C48">
      <w:pPr>
        <w:pStyle w:val="4"/>
      </w:pPr>
      <w:bookmarkStart w:id="56" w:name="_Toc442442376"/>
      <w:r>
        <w:rPr>
          <w:rFonts w:hint="eastAsia"/>
        </w:rPr>
        <w:t>下单</w:t>
      </w:r>
      <w:bookmarkEnd w:id="56"/>
    </w:p>
    <w:p w:rsidR="00792C48" w:rsidRPr="0028283F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73C4" w:rsidRPr="00DA73C4" w:rsidRDefault="00DA73C4" w:rsidP="00DA73C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在票详情</w:t>
      </w:r>
      <w:r>
        <w:rPr>
          <w:rFonts w:ascii="Arial" w:hAnsi="Arial" w:cs="Arial" w:hint="eastAsia"/>
          <w:i w:val="0"/>
          <w:color w:val="auto"/>
        </w:rPr>
        <w:t>页</w:t>
      </w:r>
      <w:r>
        <w:rPr>
          <w:rFonts w:ascii="Arial" w:hAnsi="Arial" w:cs="Arial"/>
          <w:i w:val="0"/>
          <w:color w:val="auto"/>
        </w:rPr>
        <w:t>点击预定下单，进入下单流程</w:t>
      </w:r>
    </w:p>
    <w:p w:rsidR="00792C48" w:rsidRPr="0028283F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792C48" w:rsidRDefault="00792C48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DA73C4">
        <w:rPr>
          <w:rFonts w:ascii="Arial" w:hAnsi="Arial" w:cs="Arial" w:hint="eastAsia"/>
          <w:i w:val="0"/>
          <w:color w:val="auto"/>
        </w:rPr>
        <w:t>用户</w:t>
      </w:r>
      <w:r w:rsidR="00DA73C4">
        <w:rPr>
          <w:rFonts w:ascii="Arial" w:hAnsi="Arial" w:cs="Arial"/>
          <w:i w:val="0"/>
          <w:color w:val="auto"/>
        </w:rPr>
        <w:t>必须处于登录状态</w:t>
      </w:r>
    </w:p>
    <w:p w:rsidR="00DA73C4" w:rsidRPr="00DA73C4" w:rsidRDefault="00DA73C4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792C48" w:rsidRDefault="00792C48" w:rsidP="00792C48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792C48" w:rsidRPr="004C0DEB" w:rsidRDefault="00DA73C4" w:rsidP="00DA73C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641" w:dyaOrig="1005">
          <v:shape id="_x0000_i1032" type="#_x0000_t75" style="width:467.7pt;height:40.7pt" o:ole="">
            <v:imagedata r:id="rId26" o:title=""/>
          </v:shape>
          <o:OLEObject Type="Embed" ProgID="Visio.Drawing.15" ShapeID="_x0000_i1032" DrawAspect="Content" ObjectID="_1518879123" r:id="rId27"/>
        </w:object>
      </w:r>
    </w:p>
    <w:p w:rsidR="00792C48" w:rsidRDefault="00792C48" w:rsidP="00792C4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73C4" w:rsidRDefault="00DA73C4" w:rsidP="00E24E5D">
      <w:pPr>
        <w:spacing w:afterLines="50" w:after="156"/>
        <w:ind w:firstLineChars="200" w:firstLine="420"/>
        <w:rPr>
          <w:ins w:id="57" w:author="Zhao Kai" w:date="2016-03-02T15:38:00Z"/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 w:rsidRPr="00DA73C4">
        <w:rPr>
          <w:rFonts w:ascii="Arial" w:hAnsi="Arial" w:cs="Arial" w:hint="eastAsia"/>
        </w:rPr>
        <w:t>下单</w:t>
      </w:r>
      <w:r w:rsidRPr="00DA73C4">
        <w:rPr>
          <w:rFonts w:ascii="Arial" w:hAnsi="Arial" w:cs="Arial"/>
        </w:rPr>
        <w:t>票种分为</w:t>
      </w:r>
      <w:r w:rsidRPr="00DA73C4">
        <w:rPr>
          <w:rFonts w:ascii="Arial" w:hAnsi="Arial" w:cs="Arial" w:hint="eastAsia"/>
        </w:rPr>
        <w:t>三种</w:t>
      </w:r>
      <w:r w:rsidRPr="00DA73C4">
        <w:rPr>
          <w:rFonts w:ascii="Arial" w:hAnsi="Arial" w:cs="Arial"/>
        </w:rPr>
        <w:t>：景区门票、演艺门票、组合门票（</w:t>
      </w:r>
      <w:r w:rsidRPr="00DA73C4">
        <w:rPr>
          <w:rFonts w:ascii="Arial" w:hAnsi="Arial" w:cs="Arial" w:hint="eastAsia"/>
        </w:rPr>
        <w:t>景区</w:t>
      </w:r>
      <w:r w:rsidRPr="00DA73C4">
        <w:rPr>
          <w:rFonts w:ascii="Arial" w:hAnsi="Arial" w:cs="Arial" w:hint="eastAsia"/>
        </w:rPr>
        <w:t>1</w:t>
      </w:r>
      <w:r w:rsidRPr="00DA73C4">
        <w:rPr>
          <w:rFonts w:ascii="Arial" w:hAnsi="Arial" w:cs="Arial"/>
        </w:rPr>
        <w:t>+</w:t>
      </w:r>
      <w:r w:rsidRPr="00DA73C4">
        <w:rPr>
          <w:rFonts w:ascii="Arial" w:hAnsi="Arial" w:cs="Arial"/>
        </w:rPr>
        <w:t>景区</w:t>
      </w:r>
      <w:r w:rsidRPr="00DA73C4">
        <w:rPr>
          <w:rFonts w:ascii="Arial" w:hAnsi="Arial" w:cs="Arial" w:hint="eastAsia"/>
        </w:rPr>
        <w:t>2</w:t>
      </w:r>
      <w:r w:rsidRPr="00DA73C4">
        <w:rPr>
          <w:rFonts w:ascii="Arial" w:hAnsi="Arial" w:cs="Arial" w:hint="eastAsia"/>
        </w:rPr>
        <w:t>、</w:t>
      </w:r>
      <w:r w:rsidRPr="00DA73C4">
        <w:rPr>
          <w:rFonts w:ascii="Arial" w:hAnsi="Arial" w:cs="Arial"/>
        </w:rPr>
        <w:t>景区</w:t>
      </w:r>
      <w:r w:rsidRPr="00DA73C4">
        <w:rPr>
          <w:rFonts w:ascii="Arial" w:hAnsi="Arial" w:cs="Arial" w:hint="eastAsia"/>
        </w:rPr>
        <w:t>1</w:t>
      </w:r>
      <w:r w:rsidRPr="00DA73C4">
        <w:rPr>
          <w:rFonts w:ascii="Arial" w:hAnsi="Arial" w:cs="Arial"/>
        </w:rPr>
        <w:t>+</w:t>
      </w:r>
      <w:r w:rsidRPr="00DA73C4">
        <w:rPr>
          <w:rFonts w:ascii="Arial" w:hAnsi="Arial" w:cs="Arial"/>
        </w:rPr>
        <w:t>演艺</w:t>
      </w:r>
      <w:r w:rsidRPr="00DA73C4">
        <w:rPr>
          <w:rFonts w:ascii="Arial" w:hAnsi="Arial" w:cs="Arial" w:hint="eastAsia"/>
        </w:rPr>
        <w:t>1</w:t>
      </w:r>
      <w:del w:id="58" w:author="Zhao Kai" w:date="2016-03-02T15:37:00Z">
        <w:r w:rsidRPr="00DA73C4" w:rsidDel="00A876C4">
          <w:rPr>
            <w:rFonts w:ascii="Arial" w:hAnsi="Arial" w:cs="Arial" w:hint="eastAsia"/>
          </w:rPr>
          <w:delText>、</w:delText>
        </w:r>
        <w:r w:rsidRPr="00DA73C4" w:rsidDel="00A876C4">
          <w:rPr>
            <w:rFonts w:ascii="Arial" w:hAnsi="Arial" w:cs="Arial"/>
          </w:rPr>
          <w:delText>演艺</w:delText>
        </w:r>
        <w:r w:rsidRPr="00DA73C4" w:rsidDel="00A876C4">
          <w:rPr>
            <w:rFonts w:ascii="Arial" w:hAnsi="Arial" w:cs="Arial" w:hint="eastAsia"/>
          </w:rPr>
          <w:delText>1</w:delText>
        </w:r>
        <w:r w:rsidRPr="00DA73C4" w:rsidDel="00A876C4">
          <w:rPr>
            <w:rFonts w:ascii="Arial" w:hAnsi="Arial" w:cs="Arial"/>
          </w:rPr>
          <w:delText>+</w:delText>
        </w:r>
        <w:r w:rsidRPr="00DA73C4" w:rsidDel="00A876C4">
          <w:rPr>
            <w:rFonts w:ascii="Arial" w:hAnsi="Arial" w:cs="Arial"/>
          </w:rPr>
          <w:delText>演艺</w:delText>
        </w:r>
        <w:r w:rsidRPr="00DA73C4" w:rsidDel="00A876C4">
          <w:rPr>
            <w:rFonts w:ascii="Arial" w:hAnsi="Arial" w:cs="Arial" w:hint="eastAsia"/>
          </w:rPr>
          <w:delText>2</w:delText>
        </w:r>
      </w:del>
      <w:r w:rsidRPr="00DA73C4">
        <w:rPr>
          <w:rFonts w:ascii="Arial" w:hAnsi="Arial" w:cs="Arial"/>
        </w:rPr>
        <w:t>）</w:t>
      </w:r>
    </w:p>
    <w:p w:rsidR="00A876C4" w:rsidRPr="00A876C4" w:rsidRDefault="00A876C4" w:rsidP="00CD37DB">
      <w:pPr>
        <w:spacing w:afterLines="50" w:after="156"/>
        <w:ind w:firstLineChars="200" w:firstLine="420"/>
        <w:rPr>
          <w:ins w:id="59" w:author="Zhao Kai" w:date="2016-03-02T15:39:00Z"/>
          <w:rFonts w:ascii="Arial" w:hAnsi="Arial" w:cs="Arial" w:hint="eastAsia"/>
        </w:rPr>
      </w:pPr>
      <w:ins w:id="60" w:author="Zhao Kai" w:date="2016-03-02T15:38:00Z">
        <w:r>
          <w:rPr>
            <w:rFonts w:ascii="Arial" w:hAnsi="Arial" w:cs="Arial"/>
          </w:rPr>
          <w:t>2</w:t>
        </w:r>
        <w:r>
          <w:rPr>
            <w:rFonts w:ascii="Arial" w:hAnsi="Arial" w:cs="Arial" w:hint="eastAsia"/>
          </w:rPr>
          <w:t>、</w:t>
        </w:r>
        <w:r>
          <w:rPr>
            <w:rFonts w:ascii="Arial" w:hAnsi="Arial" w:cs="Arial"/>
          </w:rPr>
          <w:t>下单的基本规则：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61" w:author="Zhao Kai" w:date="2016-03-02T15:39:00Z"/>
          <w:rFonts w:ascii="Arial" w:hAnsi="Arial" w:cs="Arial"/>
        </w:rPr>
      </w:pPr>
      <w:ins w:id="62" w:author="Zhao Kai" w:date="2016-03-02T15:40:00Z">
        <w:r>
          <w:rPr>
            <w:rFonts w:ascii="Arial" w:hAnsi="Arial" w:cs="Arial" w:hint="eastAsia"/>
          </w:rPr>
          <w:t>（</w:t>
        </w:r>
      </w:ins>
      <w:ins w:id="63" w:author="Zhao Kai" w:date="2016-03-02T15:39:00Z">
        <w:r w:rsidRPr="00A876C4">
          <w:rPr>
            <w:rFonts w:ascii="Arial" w:hAnsi="Arial" w:cs="Arial" w:hint="eastAsia"/>
          </w:rPr>
          <w:t>1</w:t>
        </w:r>
      </w:ins>
      <w:ins w:id="64" w:author="Zhao Kai" w:date="2016-03-02T15:40:00Z">
        <w:r>
          <w:rPr>
            <w:rFonts w:ascii="Arial" w:hAnsi="Arial" w:cs="Arial" w:hint="eastAsia"/>
          </w:rPr>
          <w:t>）</w:t>
        </w:r>
      </w:ins>
      <w:ins w:id="65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同一个游客在同一个时间的同一个景区，不能购买同一个产品（无论是否在同一订单）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66" w:author="Zhao Kai" w:date="2016-03-02T15:39:00Z"/>
          <w:rFonts w:ascii="Arial" w:hAnsi="Arial" w:cs="Arial"/>
        </w:rPr>
      </w:pPr>
      <w:ins w:id="67" w:author="Zhao Kai" w:date="2016-03-02T15:40:00Z">
        <w:r>
          <w:rPr>
            <w:rFonts w:ascii="Arial" w:hAnsi="Arial" w:cs="Arial" w:hint="eastAsia"/>
          </w:rPr>
          <w:t>（</w:t>
        </w:r>
      </w:ins>
      <w:ins w:id="68" w:author="Zhao Kai" w:date="2016-03-02T15:39:00Z">
        <w:r w:rsidRPr="00A876C4">
          <w:rPr>
            <w:rFonts w:ascii="Arial" w:hAnsi="Arial" w:cs="Arial" w:hint="eastAsia"/>
          </w:rPr>
          <w:t>2</w:t>
        </w:r>
      </w:ins>
      <w:ins w:id="69" w:author="Zhao Kai" w:date="2016-03-02T15:40:00Z">
        <w:r>
          <w:rPr>
            <w:rFonts w:ascii="Arial" w:hAnsi="Arial" w:cs="Arial" w:hint="eastAsia"/>
          </w:rPr>
          <w:t>）</w:t>
        </w:r>
      </w:ins>
      <w:ins w:id="70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同一个游客在同一个时间的同一个景区，不能购买同一个产品名称的不同票型（无论是否在同一订单）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71" w:author="Zhao Kai" w:date="2016-03-02T15:39:00Z"/>
          <w:rFonts w:ascii="Arial" w:hAnsi="Arial" w:cs="Arial"/>
        </w:rPr>
      </w:pPr>
      <w:ins w:id="72" w:author="Zhao Kai" w:date="2016-03-02T15:40:00Z">
        <w:r>
          <w:rPr>
            <w:rFonts w:ascii="Arial" w:hAnsi="Arial" w:cs="Arial" w:hint="eastAsia"/>
          </w:rPr>
          <w:t>（</w:t>
        </w:r>
      </w:ins>
      <w:ins w:id="73" w:author="Zhao Kai" w:date="2016-03-02T15:39:00Z">
        <w:r w:rsidRPr="00A876C4">
          <w:rPr>
            <w:rFonts w:ascii="Arial" w:hAnsi="Arial" w:cs="Arial" w:hint="eastAsia"/>
          </w:rPr>
          <w:t>3</w:t>
        </w:r>
      </w:ins>
      <w:ins w:id="74" w:author="Zhao Kai" w:date="2016-03-02T15:40:00Z">
        <w:r>
          <w:rPr>
            <w:rFonts w:ascii="Arial" w:hAnsi="Arial" w:cs="Arial" w:hint="eastAsia"/>
          </w:rPr>
          <w:t>）</w:t>
        </w:r>
      </w:ins>
      <w:ins w:id="75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同一个游客在同一个时间的同一个景区，可以购买不同景区</w:t>
        </w:r>
        <w:proofErr w:type="gramStart"/>
        <w:r w:rsidRPr="00A876C4">
          <w:rPr>
            <w:rFonts w:ascii="Arial" w:hAnsi="Arial" w:cs="Arial" w:hint="eastAsia"/>
          </w:rPr>
          <w:t>票产品</w:t>
        </w:r>
        <w:proofErr w:type="gramEnd"/>
        <w:r w:rsidRPr="00A876C4">
          <w:rPr>
            <w:rFonts w:ascii="Arial" w:hAnsi="Arial" w:cs="Arial" w:hint="eastAsia"/>
          </w:rPr>
          <w:t>名称的产品；（无论是否在同一订单）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76" w:author="Zhao Kai" w:date="2016-03-02T15:39:00Z"/>
          <w:rFonts w:ascii="Arial" w:hAnsi="Arial" w:cs="Arial"/>
        </w:rPr>
      </w:pPr>
      <w:ins w:id="77" w:author="Zhao Kai" w:date="2016-03-02T15:41:00Z">
        <w:r>
          <w:rPr>
            <w:rFonts w:ascii="Arial" w:hAnsi="Arial" w:cs="Arial" w:hint="eastAsia"/>
          </w:rPr>
          <w:t>（</w:t>
        </w:r>
      </w:ins>
      <w:ins w:id="78" w:author="Zhao Kai" w:date="2016-03-02T15:39:00Z">
        <w:r w:rsidRPr="00A876C4">
          <w:rPr>
            <w:rFonts w:ascii="Arial" w:hAnsi="Arial" w:cs="Arial" w:hint="eastAsia"/>
          </w:rPr>
          <w:t>4</w:t>
        </w:r>
      </w:ins>
      <w:ins w:id="79" w:author="Zhao Kai" w:date="2016-03-02T15:41:00Z">
        <w:r>
          <w:rPr>
            <w:rFonts w:ascii="Arial" w:hAnsi="Arial" w:cs="Arial" w:hint="eastAsia"/>
          </w:rPr>
          <w:t>）</w:t>
        </w:r>
      </w:ins>
      <w:ins w:id="80" w:author="Zhao Kai" w:date="2016-03-02T15:39:00Z">
        <w:r w:rsidRPr="00A876C4">
          <w:rPr>
            <w:rFonts w:ascii="Arial" w:hAnsi="Arial" w:cs="Arial" w:hint="eastAsia"/>
          </w:rPr>
          <w:t>同一个游客在同一个时间的同一个景区，不能购买同一场次的不同产品（无论是否在同一订单）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81" w:author="Zhao Kai" w:date="2016-03-02T15:39:00Z"/>
          <w:rFonts w:ascii="Arial" w:hAnsi="Arial" w:cs="Arial"/>
        </w:rPr>
      </w:pPr>
      <w:ins w:id="82" w:author="Zhao Kai" w:date="2016-03-02T15:41:00Z">
        <w:r>
          <w:rPr>
            <w:rFonts w:ascii="Arial" w:hAnsi="Arial" w:cs="Arial" w:hint="eastAsia"/>
          </w:rPr>
          <w:t>（</w:t>
        </w:r>
      </w:ins>
      <w:ins w:id="83" w:author="Zhao Kai" w:date="2016-03-02T15:39:00Z">
        <w:r w:rsidRPr="00A876C4">
          <w:rPr>
            <w:rFonts w:ascii="Arial" w:hAnsi="Arial" w:cs="Arial" w:hint="eastAsia"/>
          </w:rPr>
          <w:t>5</w:t>
        </w:r>
      </w:ins>
      <w:ins w:id="84" w:author="Zhao Kai" w:date="2016-03-02T15:41:00Z">
        <w:r>
          <w:rPr>
            <w:rFonts w:ascii="Arial" w:hAnsi="Arial" w:cs="Arial" w:hint="eastAsia"/>
          </w:rPr>
          <w:t>）</w:t>
        </w:r>
      </w:ins>
      <w:ins w:id="85" w:author="Zhao Kai" w:date="2016-03-02T15:39:00Z">
        <w:r w:rsidRPr="00A876C4">
          <w:rPr>
            <w:rFonts w:ascii="Arial" w:hAnsi="Arial" w:cs="Arial" w:hint="eastAsia"/>
          </w:rPr>
          <w:t>同一个订单只能买一类产品，例如，如果是单景区门票，就不能买单演艺和联票；如果是单演艺，就不能买单景区门票和联票；联票只能购买一个产品，不能在同一订单购买多个联票产品，也不能购买单景区门票和单演艺票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86" w:author="Zhao Kai" w:date="2016-03-02T15:39:00Z"/>
          <w:rFonts w:ascii="Arial" w:hAnsi="Arial" w:cs="Arial"/>
        </w:rPr>
      </w:pPr>
      <w:ins w:id="87" w:author="Zhao Kai" w:date="2016-03-02T15:41:00Z">
        <w:r>
          <w:rPr>
            <w:rFonts w:ascii="Arial" w:hAnsi="Arial" w:cs="Arial" w:hint="eastAsia"/>
          </w:rPr>
          <w:t>（</w:t>
        </w:r>
      </w:ins>
      <w:ins w:id="88" w:author="Zhao Kai" w:date="2016-03-02T15:39:00Z">
        <w:r w:rsidRPr="00A876C4">
          <w:rPr>
            <w:rFonts w:ascii="Arial" w:hAnsi="Arial" w:cs="Arial" w:hint="eastAsia"/>
          </w:rPr>
          <w:t>6</w:t>
        </w:r>
      </w:ins>
      <w:ins w:id="89" w:author="Zhao Kai" w:date="2016-03-02T15:41:00Z">
        <w:r>
          <w:rPr>
            <w:rFonts w:ascii="Arial" w:hAnsi="Arial" w:cs="Arial" w:hint="eastAsia"/>
          </w:rPr>
          <w:t>）</w:t>
        </w:r>
      </w:ins>
      <w:ins w:id="90" w:author="Zhao Kai" w:date="2016-03-02T15:39:00Z">
        <w:r w:rsidRPr="00A876C4">
          <w:rPr>
            <w:rFonts w:ascii="Arial" w:hAnsi="Arial" w:cs="Arial" w:hint="eastAsia"/>
          </w:rPr>
          <w:t>同一个订单的同一个景区的不同景区产品必须是同一个游玩时间，同理，同一个景区的不同</w:t>
        </w:r>
        <w:r w:rsidRPr="00A876C4">
          <w:rPr>
            <w:rFonts w:ascii="Arial" w:hAnsi="Arial" w:cs="Arial" w:hint="eastAsia"/>
          </w:rPr>
          <w:lastRenderedPageBreak/>
          <w:t>演艺产品必须是同一个演艺场次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91" w:author="Zhao Kai" w:date="2016-03-02T15:39:00Z"/>
          <w:rFonts w:ascii="Arial" w:hAnsi="Arial" w:cs="Arial"/>
        </w:rPr>
      </w:pPr>
      <w:ins w:id="92" w:author="Zhao Kai" w:date="2016-03-02T15:42:00Z">
        <w:r>
          <w:rPr>
            <w:rFonts w:ascii="Arial" w:hAnsi="Arial" w:cs="Arial" w:hint="eastAsia"/>
          </w:rPr>
          <w:t>（</w:t>
        </w:r>
      </w:ins>
      <w:ins w:id="93" w:author="Zhao Kai" w:date="2016-03-02T15:39:00Z">
        <w:r w:rsidRPr="00A876C4">
          <w:rPr>
            <w:rFonts w:ascii="Arial" w:hAnsi="Arial" w:cs="Arial" w:hint="eastAsia"/>
          </w:rPr>
          <w:t>7</w:t>
        </w:r>
      </w:ins>
      <w:ins w:id="94" w:author="Zhao Kai" w:date="2016-03-02T15:42:00Z">
        <w:r>
          <w:rPr>
            <w:rFonts w:ascii="Arial" w:hAnsi="Arial" w:cs="Arial" w:hint="eastAsia"/>
          </w:rPr>
          <w:t>）</w:t>
        </w:r>
      </w:ins>
      <w:ins w:id="95" w:author="Zhao Kai" w:date="2016-03-02T15:39:00Z">
        <w:r w:rsidRPr="00A876C4">
          <w:rPr>
            <w:rFonts w:ascii="Arial" w:hAnsi="Arial" w:cs="Arial" w:hint="eastAsia"/>
          </w:rPr>
          <w:t>联票中，景区</w:t>
        </w:r>
        <w:r w:rsidRPr="00A876C4">
          <w:rPr>
            <w:rFonts w:ascii="Arial" w:hAnsi="Arial" w:cs="Arial" w:hint="eastAsia"/>
          </w:rPr>
          <w:t>+</w:t>
        </w:r>
        <w:r w:rsidRPr="00A876C4">
          <w:rPr>
            <w:rFonts w:ascii="Arial" w:hAnsi="Arial" w:cs="Arial" w:hint="eastAsia"/>
          </w:rPr>
          <w:t>景区，只设置一个游玩时间，任何</w:t>
        </w:r>
        <w:proofErr w:type="gramStart"/>
        <w:r w:rsidRPr="00A876C4">
          <w:rPr>
            <w:rFonts w:ascii="Arial" w:hAnsi="Arial" w:cs="Arial" w:hint="eastAsia"/>
          </w:rPr>
          <w:t>一</w:t>
        </w:r>
        <w:proofErr w:type="gramEnd"/>
        <w:r w:rsidRPr="00A876C4">
          <w:rPr>
            <w:rFonts w:ascii="Arial" w:hAnsi="Arial" w:cs="Arial" w:hint="eastAsia"/>
          </w:rPr>
          <w:t>个子产品</w:t>
        </w:r>
        <w:proofErr w:type="gramStart"/>
        <w:r w:rsidRPr="00A876C4">
          <w:rPr>
            <w:rFonts w:ascii="Arial" w:hAnsi="Arial" w:cs="Arial" w:hint="eastAsia"/>
          </w:rPr>
          <w:t>票在此</w:t>
        </w:r>
        <w:proofErr w:type="gramEnd"/>
        <w:r w:rsidRPr="00A876C4">
          <w:rPr>
            <w:rFonts w:ascii="Arial" w:hAnsi="Arial" w:cs="Arial" w:hint="eastAsia"/>
          </w:rPr>
          <w:t>游玩时间检票，都视作激活；如果是景区</w:t>
        </w:r>
        <w:r w:rsidRPr="00A876C4">
          <w:rPr>
            <w:rFonts w:ascii="Arial" w:hAnsi="Arial" w:cs="Arial" w:hint="eastAsia"/>
          </w:rPr>
          <w:t>+</w:t>
        </w:r>
        <w:r>
          <w:rPr>
            <w:rFonts w:ascii="Arial" w:hAnsi="Arial" w:cs="Arial" w:hint="eastAsia"/>
          </w:rPr>
          <w:t>演艺，只设置一个游玩时间，且演艺时间必须在游玩时间之</w:t>
        </w:r>
      </w:ins>
      <w:ins w:id="96" w:author="Zhao Kai" w:date="2016-03-02T15:42:00Z">
        <w:r>
          <w:rPr>
            <w:rFonts w:ascii="Arial" w:hAnsi="Arial" w:cs="Arial" w:hint="eastAsia"/>
          </w:rPr>
          <w:t>后</w:t>
        </w:r>
      </w:ins>
      <w:ins w:id="97" w:author="Zhao Kai" w:date="2016-03-02T15:39:00Z">
        <w:r w:rsidRPr="00A876C4">
          <w:rPr>
            <w:rFonts w:ascii="Arial" w:hAnsi="Arial" w:cs="Arial" w:hint="eastAsia"/>
          </w:rPr>
          <w:t>，任何子产品被检，都视为激活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ins w:id="98" w:author="Zhao Kai" w:date="2016-03-02T15:39:00Z"/>
          <w:rFonts w:ascii="Arial" w:hAnsi="Arial" w:cs="Arial"/>
        </w:rPr>
      </w:pPr>
      <w:ins w:id="99" w:author="Zhao Kai" w:date="2016-03-02T15:42:00Z">
        <w:r>
          <w:rPr>
            <w:rFonts w:ascii="Arial" w:hAnsi="Arial" w:cs="Arial" w:hint="eastAsia"/>
          </w:rPr>
          <w:t>（</w:t>
        </w:r>
      </w:ins>
      <w:ins w:id="100" w:author="Zhao Kai" w:date="2016-03-02T15:39:00Z">
        <w:r w:rsidRPr="00A876C4">
          <w:rPr>
            <w:rFonts w:ascii="Arial" w:hAnsi="Arial" w:cs="Arial" w:hint="eastAsia"/>
          </w:rPr>
          <w:t>8</w:t>
        </w:r>
      </w:ins>
      <w:ins w:id="101" w:author="Zhao Kai" w:date="2016-03-02T15:42:00Z">
        <w:r>
          <w:rPr>
            <w:rFonts w:ascii="Arial" w:hAnsi="Arial" w:cs="Arial" w:hint="eastAsia"/>
          </w:rPr>
          <w:t>）</w:t>
        </w:r>
      </w:ins>
      <w:ins w:id="102" w:author="Zhao Kai" w:date="2016-03-02T15:39:00Z">
        <w:r w:rsidRPr="00A876C4">
          <w:rPr>
            <w:rFonts w:ascii="Arial" w:hAnsi="Arial" w:cs="Arial" w:hint="eastAsia"/>
          </w:rPr>
          <w:t>怎样判断联票产品过期？当联票没有在预订时间内完成首检，则联票过期；在预定时间内完成首检，则联票被激活，产品生效</w:t>
        </w:r>
      </w:ins>
    </w:p>
    <w:p w:rsidR="00A876C4" w:rsidRPr="00A876C4" w:rsidRDefault="00A876C4" w:rsidP="00A876C4">
      <w:pPr>
        <w:spacing w:afterLines="50" w:after="156"/>
        <w:ind w:firstLineChars="200" w:firstLine="420"/>
        <w:rPr>
          <w:rFonts w:ascii="Arial" w:hAnsi="Arial" w:cs="Arial"/>
        </w:rPr>
      </w:pPr>
      <w:ins w:id="103" w:author="Zhao Kai" w:date="2016-03-02T15:42:00Z">
        <w:r>
          <w:rPr>
            <w:rFonts w:ascii="Arial" w:hAnsi="Arial" w:cs="Arial" w:hint="eastAsia"/>
          </w:rPr>
          <w:t>（</w:t>
        </w:r>
        <w:r>
          <w:rPr>
            <w:rFonts w:ascii="Arial" w:hAnsi="Arial" w:cs="Arial" w:hint="eastAsia"/>
          </w:rPr>
          <w:t>9</w:t>
        </w:r>
        <w:r>
          <w:rPr>
            <w:rFonts w:ascii="Arial" w:hAnsi="Arial" w:cs="Arial"/>
          </w:rPr>
          <w:t>）</w:t>
        </w:r>
      </w:ins>
      <w:ins w:id="104" w:author="Zhao Kai" w:date="2016-03-02T15:39:00Z">
        <w:r w:rsidRPr="00A876C4">
          <w:rPr>
            <w:rFonts w:ascii="Arial" w:hAnsi="Arial" w:cs="Arial" w:hint="eastAsia"/>
          </w:rPr>
          <w:t>订单的状态怎么表示？联票没有完成首检，为已支付状态；这时可以进行退票操作，退票后为已退票；当逾期没有完成首检，则订单为过期，且不能退票；当联票在有效期完成首检或完成演艺场次的检票，则产品激活，状态变为已检票，此时不能在退票，此时联票可以进行结算</w:t>
        </w:r>
      </w:ins>
    </w:p>
    <w:p w:rsidR="00DA73C4" w:rsidRDefault="00DA73C4" w:rsidP="00E24E5D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>、景区门票</w:t>
      </w:r>
      <w:r>
        <w:rPr>
          <w:rFonts w:ascii="Arial" w:hAnsi="Arial" w:cs="Arial"/>
        </w:rPr>
        <w:t>数量以张数控制、演艺门票</w:t>
      </w:r>
      <w:r>
        <w:rPr>
          <w:rFonts w:ascii="Arial" w:hAnsi="Arial" w:cs="Arial" w:hint="eastAsia"/>
        </w:rPr>
        <w:t>数量</w:t>
      </w:r>
      <w:r>
        <w:rPr>
          <w:rFonts w:ascii="Arial" w:hAnsi="Arial" w:cs="Arial"/>
        </w:rPr>
        <w:t>以座位数控制</w:t>
      </w:r>
    </w:p>
    <w:p w:rsidR="00C674AD" w:rsidRDefault="00C674A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3</w:t>
      </w: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、</w:t>
      </w:r>
      <w:r w:rsidR="0088253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如果</w:t>
      </w:r>
      <w:r w:rsidR="00882531">
        <w:rPr>
          <w:rFonts w:ascii="Arial" w:hAnsi="Arial" w:cs="Arial"/>
          <w:i w:val="0"/>
          <w:iCs w:val="0"/>
          <w:color w:val="auto"/>
          <w:kern w:val="2"/>
          <w:szCs w:val="24"/>
        </w:rPr>
        <w:t>组合门票</w:t>
      </w:r>
      <w:r w:rsidR="0088253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中</w:t>
      </w:r>
      <w:r w:rsidR="00882531">
        <w:rPr>
          <w:rFonts w:ascii="Arial" w:hAnsi="Arial" w:cs="Arial"/>
          <w:i w:val="0"/>
          <w:iCs w:val="0"/>
          <w:color w:val="auto"/>
          <w:kern w:val="2"/>
          <w:szCs w:val="24"/>
        </w:rPr>
        <w:t>包含演艺门票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，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先选择演艺座位，再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进行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下单</w:t>
      </w:r>
    </w:p>
    <w:p w:rsidR="005A6DEA" w:rsidRPr="005A6DEA" w:rsidRDefault="005A6DEA" w:rsidP="005A6DE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iCs w:val="0"/>
          <w:color w:val="auto"/>
          <w:kern w:val="2"/>
          <w:szCs w:val="24"/>
        </w:rPr>
      </w:pP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4</w:t>
      </w:r>
      <w:r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、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下图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为</w:t>
      </w:r>
      <w:r w:rsidR="00050398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景区门票</w:t>
      </w:r>
      <w:r w:rsidR="00050398">
        <w:rPr>
          <w:rFonts w:ascii="Arial" w:hAnsi="Arial" w:cs="Arial"/>
          <w:i w:val="0"/>
          <w:iCs w:val="0"/>
          <w:color w:val="auto"/>
          <w:kern w:val="2"/>
          <w:szCs w:val="24"/>
        </w:rPr>
        <w:t>填单原型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（原型中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标有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具体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的交互说明，请结合</w:t>
      </w:r>
      <w:r w:rsidR="00C34771">
        <w:rPr>
          <w:rFonts w:ascii="Arial" w:hAnsi="Arial" w:cs="Arial" w:hint="eastAsia"/>
          <w:i w:val="0"/>
          <w:iCs w:val="0"/>
          <w:color w:val="auto"/>
          <w:kern w:val="2"/>
          <w:szCs w:val="24"/>
        </w:rPr>
        <w:t>原型看</w:t>
      </w:r>
      <w:r w:rsidR="00C34771">
        <w:rPr>
          <w:rFonts w:ascii="Arial" w:hAnsi="Arial" w:cs="Arial"/>
          <w:i w:val="0"/>
          <w:iCs w:val="0"/>
          <w:color w:val="auto"/>
          <w:kern w:val="2"/>
          <w:szCs w:val="24"/>
        </w:rPr>
        <w:t>）</w:t>
      </w:r>
    </w:p>
    <w:p w:rsidR="00792C48" w:rsidRPr="00DA73C4" w:rsidRDefault="00057E8F" w:rsidP="00C674A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2068BA94" wp14:editId="6CCA88D1">
            <wp:extent cx="5943600" cy="35077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050398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填入</w:t>
      </w:r>
      <w:r>
        <w:rPr>
          <w:rFonts w:ascii="Arial" w:hAnsi="Arial" w:cs="Arial"/>
          <w:i w:val="0"/>
          <w:color w:val="auto"/>
        </w:rPr>
        <w:t>字段：</w:t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50398" w:rsidTr="00740711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50398" w:rsidRPr="003B6E15" w:rsidRDefault="00050398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50398" w:rsidRPr="003B6E15" w:rsidRDefault="00050398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游玩时间</w:t>
            </w:r>
          </w:p>
        </w:tc>
        <w:tc>
          <w:tcPr>
            <w:tcW w:w="7512" w:type="dxa"/>
          </w:tcPr>
          <w:p w:rsidR="00050398" w:rsidRPr="00646620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6E5B85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、默认</w:t>
            </w:r>
            <w:r w:rsidR="006E5B85"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选择今天，点击</w:t>
            </w:r>
            <w:r w:rsidR="006E5B85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弹出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日历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 w:rsidR="00AD48F9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75A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AD48F9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-</w:t>
            </w:r>
            <w:r w:rsidR="00AD48F9"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 w:rsidR="00875A9A">
              <w:rPr>
                <w:rFonts w:ascii="Arial" w:hAnsi="Arial" w:cs="Arial"/>
                <w:color w:val="000000" w:themeColor="text1"/>
                <w:sz w:val="18"/>
                <w:szCs w:val="18"/>
              </w:rPr>
              <w:t>改变当前票型数量</w:t>
            </w: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50398" w:rsidRPr="00646620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游客电话号码</w:t>
            </w:r>
          </w:p>
        </w:tc>
        <w:tc>
          <w:tcPr>
            <w:tcW w:w="7512" w:type="dxa"/>
          </w:tcPr>
          <w:p w:rsidR="00050398" w:rsidRPr="00646620" w:rsidRDefault="00050398" w:rsidP="00740711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E14C72" w:rsidTr="00740711">
        <w:tc>
          <w:tcPr>
            <w:tcW w:w="1838" w:type="dxa"/>
          </w:tcPr>
          <w:p w:rsidR="00E14C72" w:rsidRDefault="00E14C72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E14C72" w:rsidRDefault="00E14C72" w:rsidP="00740711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050398" w:rsidTr="00740711">
        <w:tc>
          <w:tcPr>
            <w:tcW w:w="1838" w:type="dxa"/>
          </w:tcPr>
          <w:p w:rsidR="00050398" w:rsidRPr="003B6E15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050398" w:rsidRPr="00875A9A" w:rsidRDefault="00050398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792C48" w:rsidRPr="00050398" w:rsidRDefault="00792C48" w:rsidP="0005039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 w:hint="eastAsia"/>
          <w:i w:val="0"/>
          <w:color w:val="auto"/>
        </w:rPr>
      </w:pPr>
    </w:p>
    <w:p w:rsidR="00792C48" w:rsidRDefault="00792C48" w:rsidP="00875A9A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75A9A" w:rsidRPr="003B6E15" w:rsidTr="00740711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75A9A" w:rsidRPr="003B6E15" w:rsidRDefault="00875A9A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lastRenderedPageBreak/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75A9A" w:rsidRPr="003B6E15" w:rsidRDefault="00875A9A" w:rsidP="0074071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75A9A" w:rsidRPr="00646620" w:rsidTr="00740711">
        <w:tc>
          <w:tcPr>
            <w:tcW w:w="1838" w:type="dxa"/>
          </w:tcPr>
          <w:p w:rsidR="00875A9A" w:rsidRPr="003B6E15" w:rsidRDefault="00875A9A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结算价</w:t>
            </w:r>
          </w:p>
        </w:tc>
        <w:tc>
          <w:tcPr>
            <w:tcW w:w="7512" w:type="dxa"/>
          </w:tcPr>
          <w:p w:rsidR="00875A9A" w:rsidRPr="00646620" w:rsidRDefault="00875A9A" w:rsidP="00740711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AD48F9" w:rsidRPr="00646620" w:rsidTr="00740711">
        <w:tc>
          <w:tcPr>
            <w:tcW w:w="1838" w:type="dxa"/>
          </w:tcPr>
          <w:p w:rsidR="00AD48F9" w:rsidRDefault="00AD48F9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*</w:t>
            </w:r>
          </w:p>
        </w:tc>
        <w:tc>
          <w:tcPr>
            <w:tcW w:w="7512" w:type="dxa"/>
          </w:tcPr>
          <w:p w:rsidR="00AD48F9" w:rsidRDefault="00AD48F9" w:rsidP="007407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这里的返利是指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该票种所有游客产生的返利总和，该返利总和在票名旁用标签进行展示</w:t>
            </w:r>
          </w:p>
        </w:tc>
      </w:tr>
    </w:tbl>
    <w:p w:rsidR="00792C48" w:rsidRPr="00875A9A" w:rsidRDefault="00875A9A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其他</w:t>
      </w:r>
      <w:r>
        <w:rPr>
          <w:rFonts w:ascii="Arial" w:hAnsi="Arial" w:cs="Arial"/>
          <w:i w:val="0"/>
          <w:color w:val="auto"/>
        </w:rPr>
        <w:t>展示字段：</w:t>
      </w:r>
    </w:p>
    <w:p w:rsidR="00AD48F9" w:rsidRDefault="00AD48F9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下图</w:t>
      </w:r>
      <w:r>
        <w:rPr>
          <w:rFonts w:ascii="Arial" w:hAnsi="Arial" w:cs="Arial"/>
          <w:i w:val="0"/>
          <w:color w:val="auto"/>
        </w:rPr>
        <w:t>为返利展示的图示：</w:t>
      </w:r>
    </w:p>
    <w:p w:rsidR="00AD48F9" w:rsidRPr="00AD48F9" w:rsidRDefault="00AD48F9" w:rsidP="00AD48F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30EFBDF3" wp14:editId="7856EF36">
            <wp:extent cx="5943600" cy="20732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B4137C" w:rsidP="00792C4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下图</w:t>
      </w:r>
      <w:r>
        <w:rPr>
          <w:rFonts w:ascii="Arial" w:hAnsi="Arial" w:cs="Arial"/>
          <w:i w:val="0"/>
          <w:color w:val="auto"/>
        </w:rPr>
        <w:t>为单演艺门票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下单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填单原型：</w:t>
      </w:r>
    </w:p>
    <w:p w:rsidR="00792C48" w:rsidRDefault="00057E8F" w:rsidP="0074071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3A23E5F3" wp14:editId="0E397485">
            <wp:extent cx="5943600" cy="310388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pPr w:leftFromText="180" w:rightFromText="180" w:vertAnchor="text" w:horzAnchor="margin" w:tblpY="388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14C72" w:rsidTr="00071ED7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14C72" w:rsidRPr="003B6E15" w:rsidRDefault="00E14C72" w:rsidP="00071E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14C72" w:rsidRPr="003B6E15" w:rsidRDefault="00E14C72" w:rsidP="00071E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演出时间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、只做展示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，不能修改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</w:t>
            </w:r>
          </w:p>
        </w:tc>
        <w:tc>
          <w:tcPr>
            <w:tcW w:w="7512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、只做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展示，不能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7512" w:type="dxa"/>
          </w:tcPr>
          <w:p w:rsidR="00E14C72" w:rsidRPr="00646620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查看座位，跳转到座位图页面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如下图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再点击确定，回到下单页</w:t>
            </w: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游客姓名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14C72" w:rsidTr="00071ED7">
        <w:tc>
          <w:tcPr>
            <w:tcW w:w="1838" w:type="dxa"/>
          </w:tcPr>
          <w:p w:rsidR="00E14C72" w:rsidRPr="003B6E15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游客电话号码</w:t>
            </w:r>
          </w:p>
        </w:tc>
        <w:tc>
          <w:tcPr>
            <w:tcW w:w="7512" w:type="dxa"/>
          </w:tcPr>
          <w:p w:rsidR="00E14C72" w:rsidRPr="00646620" w:rsidRDefault="00E14C72" w:rsidP="00E14C72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E14C72" w:rsidRDefault="00E14C72" w:rsidP="00E14C72">
            <w:pP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</w:pP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票型</w:t>
            </w:r>
          </w:p>
        </w:tc>
        <w:tc>
          <w:tcPr>
            <w:tcW w:w="7512" w:type="dxa"/>
          </w:tcPr>
          <w:p w:rsidR="00E14C72" w:rsidRPr="00875A9A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、该字段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只做展示，不能修改</w:t>
            </w:r>
          </w:p>
        </w:tc>
      </w:tr>
      <w:tr w:rsidR="00E14C72" w:rsidRPr="00E14C72" w:rsidTr="00071ED7">
        <w:tc>
          <w:tcPr>
            <w:tcW w:w="1838" w:type="dxa"/>
          </w:tcPr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座位号</w:t>
            </w:r>
          </w:p>
        </w:tc>
        <w:tc>
          <w:tcPr>
            <w:tcW w:w="7512" w:type="dxa"/>
          </w:tcPr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自动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分配座位号</w:t>
            </w:r>
          </w:p>
          <w:p w:rsidR="00E14C72" w:rsidRDefault="00E14C72" w:rsidP="00071ED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系统分配好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号后，可通过下拉手动调整座位，下拉选项展示所有的锁定座位号，如果调整选中的座位号，之前有分配到，那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自动分配的座位号和调整座位号对调</w:t>
            </w:r>
          </w:p>
        </w:tc>
      </w:tr>
      <w:tr w:rsidR="00E14C72" w:rsidTr="00071ED7">
        <w:tc>
          <w:tcPr>
            <w:tcW w:w="1838" w:type="dxa"/>
          </w:tcPr>
          <w:p w:rsidR="00E14C72" w:rsidRDefault="00E14C72" w:rsidP="00E14C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结算价</w:t>
            </w:r>
          </w:p>
        </w:tc>
        <w:tc>
          <w:tcPr>
            <w:tcW w:w="7512" w:type="dxa"/>
          </w:tcPr>
          <w:p w:rsidR="00E14C72" w:rsidRPr="00646620" w:rsidRDefault="00E14C72" w:rsidP="00AD48F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71ED7" w:rsidRDefault="00E14C72" w:rsidP="00E24E5D">
      <w:pPr>
        <w:pStyle w:val="infoblue"/>
        <w:spacing w:before="0" w:beforeAutospacing="0" w:afterLines="50" w:after="156" w:afterAutospacing="0"/>
        <w:ind w:left="420" w:hangingChars="200" w:hanging="42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4D37D29B" wp14:editId="7197584D">
            <wp:extent cx="5943600" cy="5886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D7">
        <w:rPr>
          <w:rFonts w:ascii="Arial" w:hAnsi="Arial" w:cs="Arial" w:hint="eastAsia"/>
          <w:i w:val="0"/>
          <w:color w:val="auto"/>
        </w:rPr>
        <w:t>下图</w:t>
      </w:r>
      <w:r w:rsidR="00071ED7">
        <w:rPr>
          <w:rFonts w:ascii="Arial" w:hAnsi="Arial" w:cs="Arial"/>
          <w:i w:val="0"/>
          <w:color w:val="auto"/>
        </w:rPr>
        <w:t>为单演艺门票</w:t>
      </w:r>
      <w:r w:rsidR="00071ED7">
        <w:rPr>
          <w:rFonts w:ascii="Arial" w:hAnsi="Arial" w:cs="Arial" w:hint="eastAsia"/>
          <w:i w:val="0"/>
          <w:color w:val="auto"/>
        </w:rPr>
        <w:t>的</w:t>
      </w:r>
      <w:r w:rsidR="00071ED7">
        <w:rPr>
          <w:rFonts w:ascii="Arial" w:hAnsi="Arial" w:cs="Arial"/>
          <w:i w:val="0"/>
          <w:color w:val="auto"/>
        </w:rPr>
        <w:t>下单</w:t>
      </w:r>
      <w:r w:rsidR="00071ED7">
        <w:rPr>
          <w:rFonts w:ascii="Arial" w:hAnsi="Arial" w:cs="Arial" w:hint="eastAsia"/>
          <w:i w:val="0"/>
          <w:color w:val="auto"/>
        </w:rPr>
        <w:t>的</w:t>
      </w:r>
      <w:r w:rsidR="00071ED7">
        <w:rPr>
          <w:rFonts w:ascii="Arial" w:hAnsi="Arial" w:cs="Arial"/>
          <w:i w:val="0"/>
          <w:color w:val="auto"/>
        </w:rPr>
        <w:t>填单原型：</w:t>
      </w:r>
    </w:p>
    <w:p w:rsidR="00792C48" w:rsidRPr="00071ED7" w:rsidRDefault="00071ED7" w:rsidP="0074071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56237390" wp14:editId="2915433D">
            <wp:extent cx="5443855" cy="8986520"/>
            <wp:effectExtent l="0" t="0" r="444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89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071ED7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组合</w:t>
      </w:r>
      <w:r>
        <w:rPr>
          <w:rFonts w:ascii="Arial" w:hAnsi="Arial" w:cs="Arial"/>
          <w:i w:val="0"/>
          <w:color w:val="auto"/>
        </w:rPr>
        <w:t>票的字段规则与单演艺和</w:t>
      </w:r>
      <w:r>
        <w:rPr>
          <w:rFonts w:ascii="Arial" w:hAnsi="Arial" w:cs="Arial" w:hint="eastAsia"/>
          <w:i w:val="0"/>
          <w:color w:val="auto"/>
        </w:rPr>
        <w:t>单</w:t>
      </w:r>
      <w:r>
        <w:rPr>
          <w:rFonts w:ascii="Arial" w:hAnsi="Arial" w:cs="Arial"/>
          <w:i w:val="0"/>
          <w:color w:val="auto"/>
        </w:rPr>
        <w:t>景区的规则一致，这里不再做阐述</w:t>
      </w:r>
    </w:p>
    <w:p w:rsidR="00CF0756" w:rsidRDefault="00CF0756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5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如果所选票中包含演艺票</w:t>
      </w:r>
      <w:r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 w:hint="eastAsia"/>
          <w:i w:val="0"/>
          <w:color w:val="auto"/>
        </w:rPr>
        <w:t>用户</w:t>
      </w:r>
      <w:r w:rsidR="00A365F7">
        <w:rPr>
          <w:rFonts w:ascii="Arial" w:hAnsi="Arial" w:cs="Arial" w:hint="eastAsia"/>
          <w:i w:val="0"/>
          <w:color w:val="auto"/>
        </w:rPr>
        <w:t>15</w:t>
      </w:r>
      <w:r w:rsidR="00A365F7">
        <w:rPr>
          <w:rFonts w:ascii="Arial" w:hAnsi="Arial" w:cs="Arial" w:hint="eastAsia"/>
          <w:i w:val="0"/>
          <w:color w:val="auto"/>
        </w:rPr>
        <w:t>分钟</w:t>
      </w:r>
      <w:r w:rsidR="00A365F7">
        <w:rPr>
          <w:rFonts w:ascii="Arial" w:hAnsi="Arial" w:cs="Arial"/>
          <w:i w:val="0"/>
          <w:color w:val="auto"/>
        </w:rPr>
        <w:t>内未完成支付动作，则用户选锁定的座位将被释放</w:t>
      </w:r>
      <w:r w:rsidR="00A365F7"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/>
          <w:i w:val="0"/>
          <w:color w:val="auto"/>
        </w:rPr>
        <w:t>系统提示</w:t>
      </w:r>
      <w:r w:rsidR="00A365F7">
        <w:rPr>
          <w:rFonts w:ascii="Arial" w:hAnsi="Arial" w:cs="Arial"/>
          <w:i w:val="0"/>
          <w:color w:val="auto"/>
        </w:rPr>
        <w:t>“</w:t>
      </w:r>
      <w:r w:rsidR="00A365F7">
        <w:rPr>
          <w:rFonts w:ascii="Arial" w:hAnsi="Arial" w:cs="Arial" w:hint="eastAsia"/>
          <w:i w:val="0"/>
          <w:color w:val="auto"/>
        </w:rPr>
        <w:t>演艺</w:t>
      </w:r>
      <w:r w:rsidR="00A365F7">
        <w:rPr>
          <w:rFonts w:ascii="Arial" w:hAnsi="Arial" w:cs="Arial"/>
          <w:i w:val="0"/>
          <w:color w:val="auto"/>
        </w:rPr>
        <w:t>座位锁定超时，座位</w:t>
      </w:r>
      <w:r w:rsidR="00A365F7">
        <w:rPr>
          <w:rFonts w:ascii="Arial" w:hAnsi="Arial" w:cs="Arial" w:hint="eastAsia"/>
          <w:i w:val="0"/>
          <w:color w:val="auto"/>
        </w:rPr>
        <w:t>已</w:t>
      </w:r>
      <w:r w:rsidR="00A365F7">
        <w:rPr>
          <w:rFonts w:ascii="Arial" w:hAnsi="Arial" w:cs="Arial"/>
          <w:i w:val="0"/>
          <w:color w:val="auto"/>
        </w:rPr>
        <w:t>被释放，</w:t>
      </w:r>
      <w:r w:rsidR="00A365F7">
        <w:rPr>
          <w:rFonts w:ascii="Arial" w:hAnsi="Arial" w:cs="Arial" w:hint="eastAsia"/>
          <w:i w:val="0"/>
          <w:color w:val="auto"/>
        </w:rPr>
        <w:t>请</w:t>
      </w:r>
      <w:r w:rsidR="00A365F7">
        <w:rPr>
          <w:rFonts w:ascii="Arial" w:hAnsi="Arial" w:cs="Arial"/>
          <w:i w:val="0"/>
          <w:color w:val="auto"/>
        </w:rPr>
        <w:t>重新选择！</w:t>
      </w:r>
      <w:r w:rsidR="00A365F7">
        <w:rPr>
          <w:rFonts w:ascii="Arial" w:hAnsi="Arial" w:cs="Arial"/>
          <w:i w:val="0"/>
          <w:color w:val="auto"/>
        </w:rPr>
        <w:t>”</w:t>
      </w:r>
      <w:r w:rsidR="00A365F7">
        <w:rPr>
          <w:rFonts w:ascii="Arial" w:hAnsi="Arial" w:cs="Arial" w:hint="eastAsia"/>
          <w:i w:val="0"/>
          <w:color w:val="auto"/>
        </w:rPr>
        <w:t>，</w:t>
      </w:r>
      <w:r w:rsidR="00A365F7">
        <w:rPr>
          <w:rFonts w:ascii="Arial" w:hAnsi="Arial" w:cs="Arial"/>
          <w:i w:val="0"/>
          <w:color w:val="auto"/>
        </w:rPr>
        <w:t>系统删除掉</w:t>
      </w:r>
      <w:r w:rsidR="00A365F7">
        <w:rPr>
          <w:rFonts w:ascii="Arial" w:hAnsi="Arial" w:cs="Arial" w:hint="eastAsia"/>
          <w:i w:val="0"/>
          <w:color w:val="auto"/>
        </w:rPr>
        <w:t>超时</w:t>
      </w:r>
      <w:r w:rsidR="00A365F7">
        <w:rPr>
          <w:rFonts w:ascii="Arial" w:hAnsi="Arial" w:cs="Arial"/>
          <w:i w:val="0"/>
          <w:color w:val="auto"/>
        </w:rPr>
        <w:t>的演艺票</w:t>
      </w:r>
      <w:r w:rsidR="00A365F7">
        <w:rPr>
          <w:rFonts w:ascii="Arial" w:hAnsi="Arial" w:cs="Arial" w:hint="eastAsia"/>
          <w:i w:val="0"/>
          <w:color w:val="auto"/>
        </w:rPr>
        <w:t>。</w:t>
      </w:r>
      <w:r w:rsidR="00A365F7">
        <w:rPr>
          <w:rFonts w:ascii="Arial" w:hAnsi="Arial" w:cs="Arial"/>
          <w:i w:val="0"/>
          <w:color w:val="auto"/>
        </w:rPr>
        <w:t>如</w:t>
      </w:r>
      <w:r w:rsidR="00A365F7">
        <w:rPr>
          <w:rFonts w:ascii="Arial" w:hAnsi="Arial" w:cs="Arial" w:hint="eastAsia"/>
          <w:i w:val="0"/>
          <w:color w:val="auto"/>
        </w:rPr>
        <w:t>用户</w:t>
      </w:r>
      <w:r w:rsidR="00A365F7">
        <w:rPr>
          <w:rFonts w:ascii="Arial" w:hAnsi="Arial" w:cs="Arial"/>
          <w:i w:val="0"/>
          <w:color w:val="auto"/>
        </w:rPr>
        <w:t>需要购买</w:t>
      </w:r>
      <w:r w:rsidR="00A365F7">
        <w:rPr>
          <w:rFonts w:ascii="Arial" w:hAnsi="Arial" w:cs="Arial" w:hint="eastAsia"/>
          <w:i w:val="0"/>
          <w:color w:val="auto"/>
        </w:rPr>
        <w:t>此前</w:t>
      </w:r>
      <w:r w:rsidR="00A365F7">
        <w:rPr>
          <w:rFonts w:ascii="Arial" w:hAnsi="Arial" w:cs="Arial"/>
          <w:i w:val="0"/>
          <w:color w:val="auto"/>
        </w:rPr>
        <w:t>删除的演艺票，点击添加该景区其他票选择购买。</w:t>
      </w:r>
    </w:p>
    <w:p w:rsidR="00A02DAE" w:rsidRDefault="004448D3" w:rsidP="004448D3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6</w:t>
      </w:r>
      <w:r>
        <w:rPr>
          <w:rFonts w:ascii="Arial" w:hAnsi="Arial" w:cs="Arial" w:hint="eastAsia"/>
          <w:i w:val="0"/>
          <w:color w:val="auto"/>
        </w:rPr>
        <w:t>、现金</w:t>
      </w:r>
      <w:r>
        <w:rPr>
          <w:rFonts w:ascii="Arial" w:hAnsi="Arial" w:cs="Arial"/>
          <w:i w:val="0"/>
          <w:color w:val="auto"/>
        </w:rPr>
        <w:t>票</w:t>
      </w:r>
      <w:r>
        <w:rPr>
          <w:rFonts w:ascii="Arial" w:hAnsi="Arial" w:cs="Arial" w:hint="eastAsia"/>
          <w:i w:val="0"/>
          <w:color w:val="auto"/>
        </w:rPr>
        <w:t>（用现金和</w:t>
      </w:r>
      <w:r>
        <w:rPr>
          <w:rFonts w:ascii="Arial" w:hAnsi="Arial" w:cs="Arial"/>
          <w:i w:val="0"/>
          <w:color w:val="auto"/>
        </w:rPr>
        <w:t>金币支付的票</w:t>
      </w:r>
      <w:r>
        <w:rPr>
          <w:rFonts w:ascii="Arial" w:hAnsi="Arial" w:cs="Arial" w:hint="eastAsia"/>
          <w:i w:val="0"/>
          <w:color w:val="auto"/>
        </w:rPr>
        <w:t>）</w:t>
      </w:r>
      <w:r>
        <w:rPr>
          <w:rFonts w:ascii="Arial" w:hAnsi="Arial" w:cs="Arial"/>
          <w:i w:val="0"/>
          <w:color w:val="auto"/>
        </w:rPr>
        <w:t>和积分票（</w:t>
      </w:r>
      <w:r>
        <w:rPr>
          <w:rFonts w:ascii="Arial" w:hAnsi="Arial" w:cs="Arial" w:hint="eastAsia"/>
          <w:i w:val="0"/>
          <w:color w:val="auto"/>
        </w:rPr>
        <w:t>用积分</w:t>
      </w:r>
      <w:r>
        <w:rPr>
          <w:rFonts w:ascii="Arial" w:hAnsi="Arial" w:cs="Arial"/>
          <w:i w:val="0"/>
          <w:color w:val="auto"/>
        </w:rPr>
        <w:t>支付的票）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不能在一单中混合购买，</w:t>
      </w:r>
      <w:r>
        <w:rPr>
          <w:rFonts w:ascii="Arial" w:hAnsi="Arial" w:cs="Arial" w:hint="eastAsia"/>
          <w:i w:val="0"/>
          <w:color w:val="auto"/>
        </w:rPr>
        <w:t>即</w:t>
      </w:r>
      <w:r>
        <w:rPr>
          <w:rFonts w:ascii="Arial" w:hAnsi="Arial" w:cs="Arial"/>
          <w:i w:val="0"/>
          <w:color w:val="auto"/>
        </w:rPr>
        <w:t>一单中只能有现金票或只能有积分票</w:t>
      </w:r>
      <w:r>
        <w:rPr>
          <w:rFonts w:ascii="Arial" w:hAnsi="Arial" w:cs="Arial" w:hint="eastAsia"/>
          <w:i w:val="0"/>
          <w:color w:val="auto"/>
        </w:rPr>
        <w:t>。</w:t>
      </w:r>
    </w:p>
    <w:p w:rsidR="00176D82" w:rsidRDefault="00071ED7" w:rsidP="00176D82">
      <w:pPr>
        <w:pStyle w:val="4"/>
      </w:pPr>
      <w:bookmarkStart w:id="105" w:name="_Toc442442377"/>
      <w:r>
        <w:rPr>
          <w:rFonts w:hint="eastAsia"/>
        </w:rPr>
        <w:t>编辑</w:t>
      </w:r>
      <w:r>
        <w:t>游客信息</w:t>
      </w:r>
      <w:bookmarkEnd w:id="105"/>
    </w:p>
    <w:p w:rsidR="00176D82" w:rsidRPr="0028283F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76D82" w:rsidRDefault="00176D82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071ED7">
        <w:rPr>
          <w:rFonts w:ascii="Arial" w:hAnsi="Arial" w:cs="Arial" w:hint="eastAsia"/>
          <w:i w:val="0"/>
          <w:color w:val="auto"/>
        </w:rPr>
        <w:t>用户</w:t>
      </w:r>
      <w:r w:rsidR="00A02DAE">
        <w:rPr>
          <w:rFonts w:ascii="Arial" w:hAnsi="Arial" w:cs="Arial" w:hint="eastAsia"/>
          <w:i w:val="0"/>
          <w:color w:val="auto"/>
        </w:rPr>
        <w:t>点击修改</w:t>
      </w:r>
      <w:r w:rsidR="00A02DAE">
        <w:rPr>
          <w:rFonts w:ascii="Arial" w:hAnsi="Arial" w:cs="Arial"/>
          <w:i w:val="0"/>
          <w:color w:val="auto"/>
        </w:rPr>
        <w:t>后，用户进入游客信息编辑状态</w:t>
      </w:r>
      <w:r w:rsidR="00A02DAE">
        <w:rPr>
          <w:rFonts w:ascii="Arial" w:hAnsi="Arial" w:cs="Arial" w:hint="eastAsia"/>
          <w:i w:val="0"/>
          <w:color w:val="auto"/>
        </w:rPr>
        <w:t>，</w:t>
      </w:r>
      <w:r w:rsidR="00A02DAE">
        <w:rPr>
          <w:rFonts w:ascii="Arial" w:hAnsi="Arial" w:cs="Arial"/>
          <w:i w:val="0"/>
          <w:color w:val="auto"/>
        </w:rPr>
        <w:t>开启此功能</w:t>
      </w:r>
    </w:p>
    <w:p w:rsidR="00176D82" w:rsidRDefault="00176D82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A02DAE">
        <w:rPr>
          <w:rFonts w:ascii="Arial" w:hAnsi="Arial" w:cs="Arial" w:hint="eastAsia"/>
          <w:i w:val="0"/>
          <w:color w:val="auto"/>
        </w:rPr>
        <w:t>用户</w:t>
      </w:r>
      <w:r w:rsidR="00A02DAE">
        <w:rPr>
          <w:rFonts w:ascii="Arial" w:hAnsi="Arial" w:cs="Arial"/>
          <w:i w:val="0"/>
          <w:color w:val="auto"/>
        </w:rPr>
        <w:t>点击手动</w:t>
      </w:r>
      <w:r w:rsidR="00A02DAE">
        <w:rPr>
          <w:rFonts w:ascii="Arial" w:hAnsi="Arial" w:cs="Arial" w:hint="eastAsia"/>
          <w:i w:val="0"/>
          <w:color w:val="auto"/>
        </w:rPr>
        <w:t>添加</w:t>
      </w:r>
      <w:r w:rsidR="00A02DAE">
        <w:rPr>
          <w:rFonts w:ascii="Arial" w:hAnsi="Arial" w:cs="Arial"/>
          <w:i w:val="0"/>
          <w:color w:val="auto"/>
        </w:rPr>
        <w:t>，用户进入游客信息编辑状态，开启此功能</w:t>
      </w:r>
    </w:p>
    <w:p w:rsidR="00A02DAE" w:rsidRPr="00A02DAE" w:rsidRDefault="00A02DAE" w:rsidP="00176D8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点击确定，</w:t>
      </w:r>
      <w:r>
        <w:rPr>
          <w:rFonts w:ascii="Arial" w:hAnsi="Arial" w:cs="Arial" w:hint="eastAsia"/>
          <w:i w:val="0"/>
          <w:color w:val="auto"/>
        </w:rPr>
        <w:t>完成</w:t>
      </w:r>
      <w:r>
        <w:rPr>
          <w:rFonts w:ascii="Arial" w:hAnsi="Arial" w:cs="Arial"/>
          <w:i w:val="0"/>
          <w:color w:val="auto"/>
        </w:rPr>
        <w:t>编辑内容，退出信息编辑状态，进入游客信息查看状态</w:t>
      </w:r>
    </w:p>
    <w:p w:rsidR="00176D82" w:rsidRPr="0028283F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071ED7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071ED7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071ED7" w:rsidRPr="00DA73C4" w:rsidRDefault="00071ED7" w:rsidP="00071ED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 w:rsidR="00A02DAE">
        <w:rPr>
          <w:rFonts w:ascii="Arial" w:hAnsi="Arial" w:cs="Arial" w:hint="eastAsia"/>
          <w:i w:val="0"/>
          <w:color w:val="auto"/>
        </w:rPr>
        <w:t>必须</w:t>
      </w:r>
      <w:r w:rsidR="00A02DAE">
        <w:rPr>
          <w:rFonts w:ascii="Arial" w:hAnsi="Arial" w:cs="Arial"/>
          <w:i w:val="0"/>
          <w:color w:val="auto"/>
        </w:rPr>
        <w:t>在</w:t>
      </w:r>
      <w:r w:rsidR="00A02DAE">
        <w:rPr>
          <w:rFonts w:ascii="Arial" w:hAnsi="Arial" w:cs="Arial" w:hint="eastAsia"/>
          <w:i w:val="0"/>
          <w:color w:val="auto"/>
        </w:rPr>
        <w:t>游客</w:t>
      </w:r>
      <w:r w:rsidR="00A02DAE">
        <w:rPr>
          <w:rFonts w:ascii="Arial" w:hAnsi="Arial" w:cs="Arial"/>
          <w:i w:val="0"/>
          <w:color w:val="auto"/>
        </w:rPr>
        <w:t>信息</w:t>
      </w:r>
      <w:r w:rsidR="00A02DAE">
        <w:rPr>
          <w:rFonts w:ascii="Arial" w:hAnsi="Arial" w:cs="Arial" w:hint="eastAsia"/>
          <w:i w:val="0"/>
          <w:color w:val="auto"/>
        </w:rPr>
        <w:t>编辑</w:t>
      </w:r>
      <w:r w:rsidR="00A02DAE">
        <w:rPr>
          <w:rFonts w:ascii="Arial" w:hAnsi="Arial" w:cs="Arial"/>
          <w:i w:val="0"/>
          <w:color w:val="auto"/>
        </w:rPr>
        <w:t>状态下</w:t>
      </w:r>
    </w:p>
    <w:p w:rsidR="00176D82" w:rsidRDefault="00176D82" w:rsidP="00176D8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76D82" w:rsidRPr="004C0DEB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7476" w:dyaOrig="11730">
          <v:shape id="_x0000_i1033" type="#_x0000_t75" style="width:467.7pt;height:313.65pt" o:ole="">
            <v:imagedata r:id="rId33" o:title=""/>
          </v:shape>
          <o:OLEObject Type="Embed" ProgID="Visio.Drawing.15" ShapeID="_x0000_i1033" DrawAspect="Content" ObjectID="_1518879124" r:id="rId34"/>
        </w:object>
      </w:r>
    </w:p>
    <w:p w:rsidR="00176D82" w:rsidRDefault="00176D82" w:rsidP="00176D8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lastRenderedPageBreak/>
        <w:t>需求描述：</w:t>
      </w:r>
    </w:p>
    <w:p w:rsidR="00176D82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所有的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游客信息</w:t>
      </w:r>
      <w:r>
        <w:rPr>
          <w:rFonts w:ascii="Arial" w:hAnsi="Arial" w:cs="Arial" w:hint="eastAsia"/>
          <w:i w:val="0"/>
          <w:color w:val="auto"/>
        </w:rPr>
        <w:t>流程</w:t>
      </w:r>
      <w:r>
        <w:rPr>
          <w:rFonts w:ascii="Arial" w:hAnsi="Arial" w:cs="Arial"/>
          <w:i w:val="0"/>
          <w:color w:val="auto"/>
        </w:rPr>
        <w:t>都是</w:t>
      </w:r>
      <w:r>
        <w:rPr>
          <w:rFonts w:ascii="Arial" w:hAnsi="Arial" w:cs="Arial" w:hint="eastAsia"/>
          <w:i w:val="0"/>
          <w:color w:val="auto"/>
        </w:rPr>
        <w:t>类似</w:t>
      </w:r>
      <w:r>
        <w:rPr>
          <w:rFonts w:ascii="Arial" w:hAnsi="Arial" w:cs="Arial"/>
          <w:i w:val="0"/>
          <w:color w:val="auto"/>
        </w:rPr>
        <w:t>，仅仅是字段不一样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这</w:t>
      </w:r>
      <w:r>
        <w:rPr>
          <w:rFonts w:ascii="Arial" w:hAnsi="Arial" w:cs="Arial" w:hint="eastAsia"/>
          <w:i w:val="0"/>
          <w:color w:val="auto"/>
        </w:rPr>
        <w:t>里</w:t>
      </w:r>
      <w:r>
        <w:rPr>
          <w:rFonts w:ascii="Arial" w:hAnsi="Arial" w:cs="Arial"/>
          <w:i w:val="0"/>
          <w:color w:val="auto"/>
        </w:rPr>
        <w:t>只用演艺票作说明</w:t>
      </w:r>
    </w:p>
    <w:p w:rsidR="00DC4EE1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用户进入下单页面，</w:t>
      </w:r>
      <w:r>
        <w:rPr>
          <w:rFonts w:ascii="Arial" w:hAnsi="Arial" w:cs="Arial" w:hint="eastAsia"/>
          <w:i w:val="0"/>
          <w:color w:val="auto"/>
        </w:rPr>
        <w:t>起始</w:t>
      </w:r>
      <w:r>
        <w:rPr>
          <w:rFonts w:ascii="Arial" w:hAnsi="Arial" w:cs="Arial"/>
          <w:i w:val="0"/>
          <w:color w:val="auto"/>
        </w:rPr>
        <w:t>状态为用户信息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状态，</w:t>
      </w:r>
      <w:r>
        <w:rPr>
          <w:rFonts w:ascii="Arial" w:hAnsi="Arial" w:cs="Arial" w:hint="eastAsia"/>
          <w:i w:val="0"/>
          <w:color w:val="auto"/>
        </w:rPr>
        <w:t>并且</w:t>
      </w:r>
      <w:r>
        <w:rPr>
          <w:rFonts w:ascii="Arial" w:hAnsi="Arial" w:cs="Arial"/>
          <w:i w:val="0"/>
          <w:color w:val="auto"/>
        </w:rPr>
        <w:t>无数据，如下图：</w:t>
      </w:r>
    </w:p>
    <w:p w:rsidR="00DC4EE1" w:rsidRPr="00DC4EE1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2FC15287" wp14:editId="2687D6F1">
            <wp:extent cx="5943600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82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用户点击手动添加，进入游客信息编辑</w:t>
      </w:r>
      <w:r>
        <w:rPr>
          <w:rFonts w:ascii="Arial" w:hAnsi="Arial" w:cs="Arial" w:hint="eastAsia"/>
          <w:i w:val="0"/>
          <w:color w:val="auto"/>
        </w:rPr>
        <w:t>状态</w:t>
      </w:r>
      <w:r>
        <w:rPr>
          <w:rFonts w:ascii="Arial" w:hAnsi="Arial" w:cs="Arial"/>
          <w:i w:val="0"/>
          <w:color w:val="auto"/>
        </w:rPr>
        <w:t>，</w:t>
      </w:r>
      <w:r>
        <w:rPr>
          <w:rFonts w:ascii="Arial" w:hAnsi="Arial" w:cs="Arial" w:hint="eastAsia"/>
          <w:i w:val="0"/>
          <w:color w:val="auto"/>
        </w:rPr>
        <w:t>并且每次</w:t>
      </w:r>
      <w:r>
        <w:rPr>
          <w:rFonts w:ascii="Arial" w:hAnsi="Arial" w:cs="Arial"/>
          <w:i w:val="0"/>
          <w:color w:val="auto"/>
        </w:rPr>
        <w:t>点击手动添加，只添加一条数据，如下图：</w:t>
      </w:r>
    </w:p>
    <w:p w:rsidR="00DC4EE1" w:rsidRDefault="00DC4EE1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444DA37B" wp14:editId="71858DE8">
            <wp:extent cx="5943600" cy="2095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E1" w:rsidRDefault="00DC4EE1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点击批量导入或者多次</w:t>
      </w:r>
      <w:r>
        <w:rPr>
          <w:rFonts w:ascii="Arial" w:hAnsi="Arial" w:cs="Arial" w:hint="eastAsia"/>
          <w:i w:val="0"/>
          <w:color w:val="auto"/>
        </w:rPr>
        <w:t>点击</w:t>
      </w:r>
      <w:r>
        <w:rPr>
          <w:rFonts w:ascii="Arial" w:hAnsi="Arial" w:cs="Arial"/>
          <w:i w:val="0"/>
          <w:color w:val="auto"/>
        </w:rPr>
        <w:t>手动添加后，游客信息列表展示如下图：</w:t>
      </w:r>
    </w:p>
    <w:p w:rsidR="00DC4EE1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drawing>
          <wp:inline distT="0" distB="0" distL="0" distR="0" wp14:anchorId="2BA1F086" wp14:editId="7E95063D">
            <wp:extent cx="5943600" cy="2095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5D" w:rsidRPr="00E24E5D" w:rsidRDefault="00E24E5D" w:rsidP="00DC4EE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792C48" w:rsidRDefault="00E24E5D" w:rsidP="001E14F7">
      <w:pPr>
        <w:pStyle w:val="4"/>
      </w:pPr>
      <w:bookmarkStart w:id="106" w:name="_Toc442442378"/>
      <w:r>
        <w:rPr>
          <w:rFonts w:hint="eastAsia"/>
        </w:rPr>
        <w:lastRenderedPageBreak/>
        <w:t>支付</w:t>
      </w:r>
      <w:bookmarkEnd w:id="106"/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E14F7" w:rsidRPr="004C0DEB" w:rsidRDefault="001E14F7" w:rsidP="001E14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 w:rsidR="00E24E5D">
        <w:rPr>
          <w:rFonts w:ascii="Arial" w:hAnsi="Arial" w:cs="Arial" w:hint="eastAsia"/>
          <w:i w:val="0"/>
          <w:color w:val="auto"/>
        </w:rPr>
        <w:t>、</w:t>
      </w:r>
      <w:r w:rsidR="00E24E5D">
        <w:rPr>
          <w:rFonts w:ascii="Arial" w:hAnsi="Arial" w:cs="Arial"/>
          <w:i w:val="0"/>
          <w:color w:val="auto"/>
        </w:rPr>
        <w:t>用户完成游客信息以及其他的信息编辑后，</w:t>
      </w:r>
      <w:r w:rsidR="00E24E5D">
        <w:rPr>
          <w:rFonts w:ascii="Arial" w:hAnsi="Arial" w:cs="Arial" w:hint="eastAsia"/>
          <w:i w:val="0"/>
          <w:color w:val="auto"/>
        </w:rPr>
        <w:t>并选择</w:t>
      </w:r>
      <w:r w:rsidR="00E24E5D">
        <w:rPr>
          <w:rFonts w:ascii="Arial" w:hAnsi="Arial" w:cs="Arial"/>
          <w:i w:val="0"/>
          <w:color w:val="auto"/>
        </w:rPr>
        <w:t>自己支付后，点击确认订单，系统跳转到选择支付方式页面</w:t>
      </w:r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24E5D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E24E5D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E24E5D" w:rsidRPr="00DA73C4" w:rsidRDefault="00E24E5D" w:rsidP="00E24E5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选择自己支付</w:t>
      </w:r>
    </w:p>
    <w:p w:rsidR="001E14F7" w:rsidRDefault="001E14F7" w:rsidP="001E14F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E14F7" w:rsidRPr="004C0DEB" w:rsidRDefault="00E24E5D" w:rsidP="00E24E5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335" w:dyaOrig="1005">
          <v:shape id="_x0000_i1034" type="#_x0000_t75" style="width:467.7pt;height:35.05pt" o:ole="">
            <v:imagedata r:id="rId38" o:title=""/>
          </v:shape>
          <o:OLEObject Type="Embed" ProgID="Visio.Drawing.15" ShapeID="_x0000_i1034" DrawAspect="Content" ObjectID="_1518879125" r:id="rId39"/>
        </w:object>
      </w:r>
    </w:p>
    <w:p w:rsidR="001E14F7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E14F7" w:rsidRDefault="00E47465" w:rsidP="001E14F7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当用户选择自己支付时，在</w:t>
      </w:r>
      <w:r>
        <w:rPr>
          <w:rFonts w:hint="eastAsia"/>
        </w:rPr>
        <w:t>下单</w:t>
      </w:r>
      <w:r>
        <w:t>页面点击确认订单，进入到选择支付页面</w:t>
      </w:r>
      <w:r>
        <w:rPr>
          <w:rFonts w:hint="eastAsia"/>
        </w:rPr>
        <w:t>，</w:t>
      </w:r>
      <w:r>
        <w:t>如下图：</w:t>
      </w:r>
    </w:p>
    <w:p w:rsidR="00E47465" w:rsidRPr="00E47465" w:rsidRDefault="00E47465" w:rsidP="001E14F7">
      <w:r>
        <w:rPr>
          <w:noProof/>
        </w:rPr>
        <w:lastRenderedPageBreak/>
        <w:drawing>
          <wp:inline distT="0" distB="0" distL="0" distR="0" wp14:anchorId="7864D4D9" wp14:editId="4F468FED">
            <wp:extent cx="5943600" cy="55473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F7" w:rsidRDefault="00E47465" w:rsidP="00E47465">
      <w:r>
        <w:rPr>
          <w:rFonts w:hint="eastAsia"/>
        </w:rPr>
        <w:t xml:space="preserve">    2</w:t>
      </w:r>
      <w:r>
        <w:rPr>
          <w:rFonts w:hint="eastAsia"/>
        </w:rPr>
        <w:t>、旅行社</w:t>
      </w:r>
      <w:r>
        <w:t>的金币为强制使用，有多少用多少，不得部分使用</w:t>
      </w:r>
    </w:p>
    <w:p w:rsidR="00E47465" w:rsidRDefault="004448D3" w:rsidP="00E47465">
      <w:pPr>
        <w:ind w:firstLine="435"/>
      </w:pPr>
      <w:r>
        <w:t>3</w:t>
      </w:r>
      <w:r>
        <w:rPr>
          <w:rFonts w:hint="eastAsia"/>
        </w:rPr>
        <w:t>、如果</w:t>
      </w:r>
      <w:r>
        <w:t>订单金额</w:t>
      </w:r>
      <w:r>
        <w:rPr>
          <w:rFonts w:hint="eastAsia"/>
        </w:rPr>
        <w:t>≤</w:t>
      </w:r>
      <w:r>
        <w:t>现有</w:t>
      </w:r>
      <w:r>
        <w:rPr>
          <w:rFonts w:hint="eastAsia"/>
        </w:rPr>
        <w:t>金币</w:t>
      </w:r>
      <w:r>
        <w:t>时，则金币使用</w:t>
      </w:r>
      <w:r>
        <w:rPr>
          <w:rFonts w:hint="eastAsia"/>
        </w:rPr>
        <w:t>上限</w:t>
      </w:r>
      <w:r>
        <w:t>为</w:t>
      </w:r>
      <w:r>
        <w:rPr>
          <w:rFonts w:hint="eastAsia"/>
        </w:rPr>
        <w:t>订单</w:t>
      </w:r>
      <w:r>
        <w:t>金额数，此时点击确认</w:t>
      </w:r>
      <w:r>
        <w:rPr>
          <w:rFonts w:hint="eastAsia"/>
        </w:rPr>
        <w:t>会弹出</w:t>
      </w:r>
      <w:r>
        <w:t>提示</w:t>
      </w:r>
      <w:r>
        <w:rPr>
          <w:rFonts w:hint="eastAsia"/>
        </w:rPr>
        <w:t>“请输入登录</w:t>
      </w:r>
      <w:r>
        <w:t>密码完成支付</w:t>
      </w:r>
      <w:r>
        <w:t>”</w:t>
      </w:r>
      <w:r>
        <w:rPr>
          <w:rFonts w:hint="eastAsia"/>
        </w:rPr>
        <w:t>密码输入</w:t>
      </w:r>
      <w:r>
        <w:t>正确，订单支付成功</w:t>
      </w:r>
      <w:r>
        <w:rPr>
          <w:rFonts w:hint="eastAsia"/>
        </w:rPr>
        <w:t>，</w:t>
      </w:r>
      <w:r>
        <w:t>密码输入错误，系统提示错误，并重新输入；</w:t>
      </w:r>
      <w:r w:rsidR="00194FFE">
        <w:rPr>
          <w:rFonts w:hint="eastAsia"/>
        </w:rPr>
        <w:t>判断时机</w:t>
      </w:r>
      <w:r w:rsidR="00194FFE">
        <w:t>为当用户点击确定按钮时，判断密码是否输入正确</w:t>
      </w:r>
    </w:p>
    <w:p w:rsidR="004448D3" w:rsidRDefault="004448D3" w:rsidP="004448D3">
      <w:r>
        <w:rPr>
          <w:noProof/>
        </w:rPr>
        <w:drawing>
          <wp:inline distT="0" distB="0" distL="0" distR="0" wp14:anchorId="610C641E" wp14:editId="3369B7C1">
            <wp:extent cx="3104762" cy="2095238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D3" w:rsidRDefault="004448D3" w:rsidP="004448D3">
      <w:pPr>
        <w:ind w:firstLine="435"/>
      </w:pPr>
      <w:r>
        <w:rPr>
          <w:rFonts w:hint="eastAsia"/>
        </w:rPr>
        <w:t xml:space="preserve">    </w:t>
      </w:r>
      <w:r>
        <w:t>选择取消，订单为未支付状态，系统跳转如下页面：</w:t>
      </w:r>
    </w:p>
    <w:p w:rsidR="004448D3" w:rsidRPr="004448D3" w:rsidRDefault="004448D3" w:rsidP="004448D3"/>
    <w:p w:rsidR="00E47465" w:rsidRDefault="00E47465" w:rsidP="00E47465">
      <w:r>
        <w:rPr>
          <w:noProof/>
        </w:rPr>
        <w:drawing>
          <wp:inline distT="0" distB="0" distL="0" distR="0" wp14:anchorId="79BB2D51" wp14:editId="1CC68433">
            <wp:extent cx="5943600" cy="5151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65" w:rsidRDefault="00E47465" w:rsidP="00E47465">
      <w:r>
        <w:rPr>
          <w:rFonts w:hint="eastAsia"/>
        </w:rPr>
        <w:t xml:space="preserve">    </w:t>
      </w:r>
      <w:r w:rsidR="0081487F">
        <w:rPr>
          <w:rFonts w:hint="eastAsia"/>
        </w:rPr>
        <w:t>4</w:t>
      </w:r>
      <w:r w:rsidR="00CF03F2">
        <w:rPr>
          <w:rFonts w:hint="eastAsia"/>
        </w:rPr>
        <w:t>、如果</w:t>
      </w:r>
      <w:r w:rsidR="00CF03F2">
        <w:t>订单金额</w:t>
      </w:r>
      <w:r w:rsidR="00CF03F2">
        <w:rPr>
          <w:rFonts w:hint="eastAsia"/>
        </w:rPr>
        <w:t>＞</w:t>
      </w:r>
      <w:r w:rsidR="00CF03F2">
        <w:t>现有</w:t>
      </w:r>
      <w:r w:rsidR="00CF03F2">
        <w:rPr>
          <w:rFonts w:hint="eastAsia"/>
        </w:rPr>
        <w:t>金币数</w:t>
      </w:r>
      <w:r w:rsidR="00CF03F2">
        <w:t>，金币只做部分现金抵扣，剩下部分需要用户选择其他支付方式进行支付，支付完成后会</w:t>
      </w:r>
      <w:r w:rsidR="00CF03F2">
        <w:rPr>
          <w:rFonts w:hint="eastAsia"/>
        </w:rPr>
        <w:t>出现</w:t>
      </w:r>
      <w:r w:rsidR="00CF03F2">
        <w:t>如下</w:t>
      </w:r>
      <w:r w:rsidR="00CF03F2">
        <w:rPr>
          <w:rFonts w:hint="eastAsia"/>
        </w:rPr>
        <w:t>页面：</w:t>
      </w:r>
    </w:p>
    <w:p w:rsidR="00CF03F2" w:rsidRDefault="00CF03F2" w:rsidP="00E47465">
      <w:r>
        <w:rPr>
          <w:noProof/>
        </w:rPr>
        <w:lastRenderedPageBreak/>
        <w:drawing>
          <wp:inline distT="0" distB="0" distL="0" distR="0" wp14:anchorId="06CA511A" wp14:editId="1A960B3E">
            <wp:extent cx="5943600" cy="3162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F2" w:rsidRDefault="004448D3" w:rsidP="00CF03F2">
      <w:pPr>
        <w:ind w:firstLine="435"/>
      </w:pPr>
      <w:r>
        <w:t>5</w:t>
      </w:r>
      <w:r w:rsidR="00CF03F2">
        <w:rPr>
          <w:rFonts w:hint="eastAsia"/>
        </w:rPr>
        <w:t>、</w:t>
      </w:r>
      <w:r w:rsidR="00CF03F2">
        <w:t>如果用户选择导游或部门代付，</w:t>
      </w:r>
      <w:r w:rsidR="00CF03F2">
        <w:rPr>
          <w:rFonts w:hint="eastAsia"/>
        </w:rPr>
        <w:t>点击</w:t>
      </w:r>
      <w:r w:rsidR="00CF03F2">
        <w:t>提交订单，系统则会跳过选择支付页面，该订单会被推送到对应角色端处，用户自己会得到</w:t>
      </w:r>
      <w:r w:rsidR="00CF03F2">
        <w:rPr>
          <w:rFonts w:hint="eastAsia"/>
        </w:rPr>
        <w:t>以下</w:t>
      </w:r>
      <w:r w:rsidR="00CF03F2">
        <w:t>页面：</w:t>
      </w:r>
    </w:p>
    <w:p w:rsidR="00CF03F2" w:rsidRDefault="00CF03F2" w:rsidP="00CF03F2">
      <w:r>
        <w:rPr>
          <w:noProof/>
        </w:rPr>
        <w:drawing>
          <wp:inline distT="0" distB="0" distL="0" distR="0" wp14:anchorId="093A173A" wp14:editId="1499CD69">
            <wp:extent cx="5943600" cy="51511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F2" w:rsidRPr="00CF03F2" w:rsidRDefault="00CF03F2" w:rsidP="00CF03F2"/>
    <w:p w:rsidR="001E14F7" w:rsidRDefault="00CF03F2">
      <w:pPr>
        <w:pStyle w:val="4"/>
      </w:pPr>
      <w:bookmarkStart w:id="107" w:name="_Toc442442379"/>
      <w:r>
        <w:rPr>
          <w:rFonts w:hint="eastAsia"/>
        </w:rPr>
        <w:t>在线</w:t>
      </w:r>
      <w:r>
        <w:t>选择演艺座位</w:t>
      </w:r>
      <w:bookmarkEnd w:id="107"/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E14F7" w:rsidRDefault="001E14F7" w:rsidP="001E14F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CF03F2">
        <w:rPr>
          <w:rFonts w:ascii="Arial" w:hAnsi="Arial" w:cs="Arial"/>
          <w:i w:val="0"/>
          <w:color w:val="auto"/>
        </w:rPr>
        <w:t>用户</w:t>
      </w:r>
      <w:r w:rsidR="00CF03F2">
        <w:rPr>
          <w:rFonts w:ascii="Arial" w:hAnsi="Arial" w:cs="Arial" w:hint="eastAsia"/>
          <w:i w:val="0"/>
          <w:color w:val="auto"/>
        </w:rPr>
        <w:t>对</w:t>
      </w:r>
      <w:r w:rsidR="00CF03F2">
        <w:rPr>
          <w:rFonts w:ascii="Arial" w:hAnsi="Arial" w:cs="Arial"/>
          <w:i w:val="0"/>
          <w:color w:val="auto"/>
        </w:rPr>
        <w:t>含有演艺门票的</w:t>
      </w:r>
      <w:r w:rsidR="00CF03F2">
        <w:rPr>
          <w:rFonts w:ascii="Arial" w:hAnsi="Arial" w:cs="Arial" w:hint="eastAsia"/>
          <w:i w:val="0"/>
          <w:color w:val="auto"/>
        </w:rPr>
        <w:t>票种</w:t>
      </w:r>
      <w:r w:rsidR="00CF03F2">
        <w:rPr>
          <w:rFonts w:ascii="Arial" w:hAnsi="Arial" w:cs="Arial"/>
          <w:i w:val="0"/>
          <w:color w:val="auto"/>
        </w:rPr>
        <w:t>进行预定下单，系统会跳出对应演艺的</w:t>
      </w:r>
      <w:r w:rsidR="00CF03F2">
        <w:rPr>
          <w:rFonts w:ascii="Arial" w:hAnsi="Arial" w:cs="Arial" w:hint="eastAsia"/>
          <w:i w:val="0"/>
          <w:color w:val="auto"/>
        </w:rPr>
        <w:t>场次</w:t>
      </w:r>
      <w:r w:rsidR="00CF03F2">
        <w:rPr>
          <w:rFonts w:ascii="Arial" w:hAnsi="Arial" w:cs="Arial"/>
          <w:i w:val="0"/>
          <w:color w:val="auto"/>
        </w:rPr>
        <w:t>座位选择图</w:t>
      </w:r>
    </w:p>
    <w:p w:rsidR="001E14F7" w:rsidRPr="0028283F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CF03F2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必须处于登录状态</w:t>
      </w:r>
    </w:p>
    <w:p w:rsidR="00CF03F2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必须有采购权限</w:t>
      </w:r>
    </w:p>
    <w:p w:rsidR="00CF03F2" w:rsidRPr="00DA73C4" w:rsidRDefault="00CF03F2" w:rsidP="00CF03F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选择</w:t>
      </w:r>
      <w:r>
        <w:rPr>
          <w:rFonts w:ascii="Arial" w:hAnsi="Arial" w:cs="Arial"/>
          <w:i w:val="0"/>
          <w:color w:val="auto"/>
        </w:rPr>
        <w:t>预定的票种中，含有演艺门票</w:t>
      </w:r>
    </w:p>
    <w:p w:rsidR="001E14F7" w:rsidRDefault="001E14F7" w:rsidP="001E14F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E14F7" w:rsidRPr="001813C4" w:rsidRDefault="00CF03F2" w:rsidP="00CF03F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9290" w:dyaOrig="1005">
          <v:shape id="_x0000_i1035" type="#_x0000_t75" style="width:467.7pt;height:23.8pt" o:ole="">
            <v:imagedata r:id="rId45" o:title=""/>
          </v:shape>
          <o:OLEObject Type="Embed" ProgID="Visio.Drawing.15" ShapeID="_x0000_i1035" DrawAspect="Content" ObjectID="_1518879126" r:id="rId46"/>
        </w:object>
      </w:r>
    </w:p>
    <w:p w:rsidR="00473494" w:rsidRDefault="001E14F7" w:rsidP="001E14F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E14F7" w:rsidRDefault="00473494" w:rsidP="001E14F7">
      <w:r>
        <w:rPr>
          <w:rFonts w:hint="eastAsia"/>
        </w:rPr>
        <w:t>1</w:t>
      </w:r>
      <w:r>
        <w:rPr>
          <w:rFonts w:hint="eastAsia"/>
        </w:rPr>
        <w:t>、</w:t>
      </w:r>
      <w:r w:rsidR="00CF03F2">
        <w:rPr>
          <w:rFonts w:hint="eastAsia"/>
        </w:rPr>
        <w:t>当用户对</w:t>
      </w:r>
      <w:r w:rsidR="00CF03F2">
        <w:t>含有演艺票的</w:t>
      </w:r>
      <w:r w:rsidR="00CF03F2">
        <w:rPr>
          <w:rFonts w:hint="eastAsia"/>
        </w:rPr>
        <w:t>票种</w:t>
      </w:r>
      <w:r w:rsidR="00CF03F2">
        <w:t>进行预约下单时，弹出</w:t>
      </w:r>
      <w:r w:rsidR="00CF03F2">
        <w:rPr>
          <w:rFonts w:hint="eastAsia"/>
        </w:rPr>
        <w:t>如下</w:t>
      </w:r>
      <w:r w:rsidR="00CF03F2">
        <w:t>页面：</w:t>
      </w:r>
    </w:p>
    <w:p w:rsidR="00473494" w:rsidRDefault="00CF03F2" w:rsidP="001E14F7">
      <w:r>
        <w:rPr>
          <w:noProof/>
        </w:rPr>
        <w:lastRenderedPageBreak/>
        <w:drawing>
          <wp:inline distT="0" distB="0" distL="0" distR="0" wp14:anchorId="6B69F79B" wp14:editId="5B4CD391">
            <wp:extent cx="5943600" cy="5547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94" w:rsidRDefault="00473494" w:rsidP="00AB5AE1">
      <w:pPr>
        <w:ind w:firstLineChars="200" w:firstLine="420"/>
      </w:pPr>
      <w:r>
        <w:t>2</w:t>
      </w:r>
      <w:r w:rsidR="00AB5AE1">
        <w:rPr>
          <w:rFonts w:hint="eastAsia"/>
        </w:rPr>
        <w:t>、点击</w:t>
      </w:r>
      <w:r w:rsidR="00AB5AE1">
        <w:t>上图</w:t>
      </w:r>
      <w:r w:rsidR="00AB5AE1">
        <w:rPr>
          <w:rFonts w:hint="eastAsia"/>
        </w:rPr>
        <w:t>演出</w:t>
      </w:r>
      <w:r w:rsidR="00AB5AE1">
        <w:t>日期，</w:t>
      </w:r>
      <w:r w:rsidR="00AB5AE1">
        <w:rPr>
          <w:rFonts w:hint="eastAsia"/>
        </w:rPr>
        <w:t>可以</w:t>
      </w:r>
      <w:r w:rsidR="00AB5AE1">
        <w:t>更改需要选择</w:t>
      </w:r>
      <w:r w:rsidR="00AB5AE1">
        <w:rPr>
          <w:rFonts w:hint="eastAsia"/>
        </w:rPr>
        <w:t>观看</w:t>
      </w:r>
      <w:r w:rsidR="00AB5AE1">
        <w:t>的演出日期，</w:t>
      </w:r>
      <w:r w:rsidR="00AB5AE1">
        <w:rPr>
          <w:rFonts w:hint="eastAsia"/>
        </w:rPr>
        <w:t>点击</w:t>
      </w:r>
      <w:r w:rsidR="00AB5AE1">
        <w:t>场次，选定需要观看的场次，如果该日期或该场次无所选票种所包含区域，则对应选项</w:t>
      </w:r>
      <w:r w:rsidR="00AB5AE1">
        <w:rPr>
          <w:rFonts w:hint="eastAsia"/>
        </w:rPr>
        <w:t>灰掉</w:t>
      </w:r>
      <w:r w:rsidR="00AB5AE1">
        <w:t>，不能选择；座位图中，展示出所有区域的位置图，但是票型不包含的区域灰掉，不可选择，</w:t>
      </w:r>
      <w:r w:rsidR="00AB5AE1">
        <w:rPr>
          <w:rFonts w:hint="eastAsia"/>
        </w:rPr>
        <w:t>只可</w:t>
      </w:r>
      <w:r w:rsidR="00AB5AE1">
        <w:t>选择包含区域，点击可选择区域，会出现如下图：</w:t>
      </w:r>
    </w:p>
    <w:p w:rsidR="00AB5AE1" w:rsidRDefault="003A41F9" w:rsidP="00AB5AE1">
      <w:r>
        <w:rPr>
          <w:noProof/>
        </w:rPr>
        <w:lastRenderedPageBreak/>
        <w:drawing>
          <wp:inline distT="0" distB="0" distL="0" distR="0" wp14:anchorId="2D5D4EFF" wp14:editId="6FAC66FF">
            <wp:extent cx="5943600" cy="55473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E1" w:rsidRDefault="00AB5AE1" w:rsidP="00AB5AE1">
      <w:r>
        <w:rPr>
          <w:rFonts w:hint="eastAsia"/>
        </w:rPr>
        <w:t xml:space="preserve">    3</w:t>
      </w:r>
      <w:r>
        <w:rPr>
          <w:rFonts w:hint="eastAsia"/>
        </w:rPr>
        <w:t>、</w:t>
      </w:r>
      <w:r>
        <w:t>上图中</w:t>
      </w:r>
      <w:r>
        <w:rPr>
          <w:rFonts w:hint="eastAsia"/>
        </w:rPr>
        <w:t>座椅</w:t>
      </w:r>
      <w:r>
        <w:t>状态关系：</w:t>
      </w:r>
    </w:p>
    <w:tbl>
      <w:tblPr>
        <w:tblStyle w:val="af"/>
        <w:tblpPr w:leftFromText="180" w:rightFromText="180" w:vertAnchor="text" w:horzAnchor="margin" w:tblpY="56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FB1700" w:rsidTr="00FB1700">
        <w:trPr>
          <w:trHeight w:val="329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:rsidR="00FB1700" w:rsidRPr="003B6E15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座椅颜色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FB1700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座椅状态</w:t>
            </w:r>
          </w:p>
        </w:tc>
        <w:tc>
          <w:tcPr>
            <w:tcW w:w="5102" w:type="dxa"/>
            <w:shd w:val="clear" w:color="auto" w:fill="BFBFBF" w:themeFill="background1" w:themeFillShade="BF"/>
            <w:vAlign w:val="center"/>
          </w:tcPr>
          <w:p w:rsidR="00FB1700" w:rsidRPr="003B6E15" w:rsidRDefault="00FB1700" w:rsidP="00FB17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描述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红色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本次选座选中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5102" w:type="dxa"/>
          </w:tcPr>
          <w:p w:rsidR="00FB1700" w:rsidRPr="0064662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本次选择中，可以释放该类型座椅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jc w:val="left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蓝色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小人座椅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本次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选座选中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已分配游客座椅</w:t>
            </w:r>
          </w:p>
        </w:tc>
        <w:tc>
          <w:tcPr>
            <w:tcW w:w="5102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本次选择中，不能释放该类型座椅</w:t>
            </w:r>
          </w:p>
        </w:tc>
      </w:tr>
      <w:tr w:rsidR="00FB1700" w:rsidTr="00FB1700">
        <w:tc>
          <w:tcPr>
            <w:tcW w:w="1413" w:type="dxa"/>
          </w:tcPr>
          <w:p w:rsidR="00FB1700" w:rsidRPr="003B6E15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灰色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已被其他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人选中</w:t>
            </w:r>
            <w:r w:rsidR="00CF075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</w:t>
            </w:r>
            <w:r w:rsidR="00CF0756">
              <w:rPr>
                <w:rFonts w:ascii="Arial" w:hAnsi="Arial" w:cs="Arial"/>
                <w:color w:val="000000" w:themeColor="text1"/>
                <w:sz w:val="18"/>
                <w:szCs w:val="18"/>
              </w:rPr>
              <w:t>永久锁定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的座椅</w:t>
            </w:r>
          </w:p>
        </w:tc>
        <w:tc>
          <w:tcPr>
            <w:tcW w:w="5102" w:type="dxa"/>
          </w:tcPr>
          <w:p w:rsidR="00FB1700" w:rsidRPr="00CF0756" w:rsidRDefault="00A365F7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用户完成支付后，触发该状态</w:t>
            </w:r>
          </w:p>
        </w:tc>
      </w:tr>
      <w:tr w:rsidR="00FB1700" w:rsidTr="00FB1700">
        <w:tc>
          <w:tcPr>
            <w:tcW w:w="1413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黑色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座椅</w:t>
            </w:r>
          </w:p>
        </w:tc>
        <w:tc>
          <w:tcPr>
            <w:tcW w:w="2835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没有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被选中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可选择座椅</w:t>
            </w:r>
          </w:p>
        </w:tc>
        <w:tc>
          <w:tcPr>
            <w:tcW w:w="5102" w:type="dxa"/>
          </w:tcPr>
          <w:p w:rsidR="00FB1700" w:rsidRDefault="00FB1700" w:rsidP="00FB1700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AB5AE1" w:rsidRPr="00AB5AE1" w:rsidRDefault="00FB1700" w:rsidP="00AB5AE1">
      <w:r>
        <w:rPr>
          <w:rFonts w:hint="eastAsia"/>
        </w:rPr>
        <w:t xml:space="preserve">   4</w:t>
      </w:r>
      <w:r>
        <w:rPr>
          <w:rFonts w:hint="eastAsia"/>
        </w:rPr>
        <w:t>、用户</w:t>
      </w:r>
      <w:r>
        <w:t>选择好座位，</w:t>
      </w:r>
      <w:r>
        <w:rPr>
          <w:rFonts w:hint="eastAsia"/>
        </w:rPr>
        <w:t>进入</w:t>
      </w:r>
      <w:r>
        <w:t>下单页面时，所选座位被锁定，此时其他用户不能选择当场被锁定座位，座位图上以</w:t>
      </w:r>
      <w:r>
        <w:rPr>
          <w:rFonts w:hint="eastAsia"/>
        </w:rPr>
        <w:t>灰色座椅</w:t>
      </w:r>
      <w:r>
        <w:t>呈现；锁定时间为</w:t>
      </w:r>
      <w:r w:rsidR="00CF0756">
        <w:rPr>
          <w:rFonts w:hint="eastAsia"/>
        </w:rPr>
        <w:t>15</w:t>
      </w:r>
      <w:r>
        <w:rPr>
          <w:rFonts w:hint="eastAsia"/>
        </w:rPr>
        <w:t>分钟</w:t>
      </w:r>
      <w:r>
        <w:t>，</w:t>
      </w:r>
      <w:r>
        <w:rPr>
          <w:rFonts w:hint="eastAsia"/>
        </w:rPr>
        <w:t>15</w:t>
      </w:r>
      <w:r>
        <w:rPr>
          <w:rFonts w:hint="eastAsia"/>
        </w:rPr>
        <w:t>分钟</w:t>
      </w:r>
      <w:r>
        <w:t>后，订单未完成支付，锁定座位自动释放，座位图上以黑色座椅呈现。</w:t>
      </w:r>
    </w:p>
    <w:p w:rsidR="006410DF" w:rsidRPr="004C0DEB" w:rsidRDefault="006410DF" w:rsidP="004C0DEB">
      <w:pPr>
        <w:pStyle w:val="2"/>
        <w:tabs>
          <w:tab w:val="clear" w:pos="0"/>
          <w:tab w:val="num" w:pos="567"/>
        </w:tabs>
        <w:spacing w:before="0" w:beforeAutospacing="0" w:afterLines="50" w:after="156" w:afterAutospacing="0"/>
        <w:jc w:val="center"/>
        <w:rPr>
          <w:rFonts w:cs="Arial"/>
          <w:szCs w:val="28"/>
        </w:rPr>
      </w:pPr>
      <w:bookmarkStart w:id="108" w:name="_Toc442442380"/>
      <w:r w:rsidRPr="004C0DEB">
        <w:rPr>
          <w:rFonts w:cs="Arial"/>
          <w:szCs w:val="28"/>
        </w:rPr>
        <w:lastRenderedPageBreak/>
        <w:t>第</w:t>
      </w:r>
      <w:r w:rsidRPr="004C0DEB">
        <w:rPr>
          <w:rFonts w:cs="Arial" w:hint="eastAsia"/>
          <w:szCs w:val="28"/>
        </w:rPr>
        <w:t>二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 w:rsidR="006D3FC4">
        <w:rPr>
          <w:rFonts w:cs="Arial" w:hint="eastAsia"/>
          <w:szCs w:val="28"/>
        </w:rPr>
        <w:t>订单中心</w:t>
      </w:r>
      <w:bookmarkEnd w:id="108"/>
    </w:p>
    <w:p w:rsidR="006410DF" w:rsidRPr="006410DF" w:rsidRDefault="006410DF" w:rsidP="004C0DEB">
      <w:pPr>
        <w:pStyle w:val="3"/>
      </w:pPr>
      <w:bookmarkStart w:id="109" w:name="_Toc442442381"/>
      <w:r w:rsidRPr="006410DF">
        <w:t>产品概述</w:t>
      </w:r>
      <w:bookmarkEnd w:id="109"/>
    </w:p>
    <w:p w:rsidR="00D339EE" w:rsidRPr="0050610B" w:rsidRDefault="0050610B" w:rsidP="0050610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该</w:t>
      </w:r>
      <w:r>
        <w:rPr>
          <w:rFonts w:ascii="Arial" w:hAnsi="Arial" w:cs="Arial"/>
          <w:i w:val="0"/>
          <w:color w:val="auto"/>
        </w:rPr>
        <w:t>部分是</w:t>
      </w:r>
      <w:r>
        <w:rPr>
          <w:rFonts w:ascii="Arial" w:hAnsi="Arial" w:cs="Arial" w:hint="eastAsia"/>
          <w:i w:val="0"/>
          <w:color w:val="auto"/>
        </w:rPr>
        <w:t>旅行社以及</w:t>
      </w:r>
      <w:r>
        <w:rPr>
          <w:rFonts w:ascii="Arial" w:hAnsi="Arial" w:cs="Arial"/>
          <w:i w:val="0"/>
          <w:color w:val="auto"/>
        </w:rPr>
        <w:t>旅行社部门对自己的订单进行查看和管理的功能和流程</w:t>
      </w:r>
      <w:r>
        <w:rPr>
          <w:rFonts w:ascii="Arial" w:hAnsi="Arial" w:cs="Arial" w:hint="eastAsia"/>
          <w:i w:val="0"/>
          <w:color w:val="auto"/>
        </w:rPr>
        <w:t>。</w:t>
      </w:r>
    </w:p>
    <w:p w:rsidR="00E17982" w:rsidRPr="004C0DEB" w:rsidRDefault="00E17982" w:rsidP="004C0DEB">
      <w:pPr>
        <w:pStyle w:val="3"/>
      </w:pPr>
      <w:bookmarkStart w:id="110" w:name="_Toc442442382"/>
      <w:r w:rsidRPr="004C0DEB">
        <w:t>产品</w:t>
      </w:r>
      <w:r w:rsidRPr="004C0DEB">
        <w:rPr>
          <w:rFonts w:hint="eastAsia"/>
        </w:rPr>
        <w:t>结构</w:t>
      </w:r>
      <w:r w:rsidR="004C0DEB">
        <w:rPr>
          <w:rFonts w:hint="eastAsia"/>
        </w:rPr>
        <w:t>（功能摘要）</w:t>
      </w:r>
      <w:bookmarkEnd w:id="110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FB1700" w:rsidRPr="003247F2" w:rsidTr="006D025C">
        <w:tc>
          <w:tcPr>
            <w:tcW w:w="1271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FB1700" w:rsidRPr="003247F2" w:rsidRDefault="00FB1700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FB1700" w:rsidRPr="00C45B14" w:rsidTr="006D025C">
        <w:tc>
          <w:tcPr>
            <w:tcW w:w="1271" w:type="dxa"/>
            <w:vMerge w:val="restart"/>
            <w:vAlign w:val="center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订单中心</w:t>
            </w: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订单列表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相关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的，在平台上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；包括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导游、部门、旅行社自己下的订单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查看每一条线上订单的订单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  <w:vAlign w:val="center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下订单列表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旅行社有关的所有线下订单数据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C45B14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展示线下订单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</w:t>
            </w:r>
          </w:p>
        </w:tc>
        <w:tc>
          <w:tcPr>
            <w:tcW w:w="5670" w:type="dxa"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线下订单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订单详情</w:t>
            </w:r>
          </w:p>
        </w:tc>
        <w:tc>
          <w:tcPr>
            <w:tcW w:w="864" w:type="dxa"/>
          </w:tcPr>
          <w:p w:rsidR="00FB1700" w:rsidRPr="00C45B14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B1700" w:rsidRPr="00FB1700" w:rsidTr="006D025C">
        <w:tc>
          <w:tcPr>
            <w:tcW w:w="1271" w:type="dxa"/>
            <w:vMerge/>
          </w:tcPr>
          <w:p w:rsidR="00FB1700" w:rsidRPr="00C45B14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B1700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5670" w:type="dxa"/>
          </w:tcPr>
          <w:p w:rsidR="00FB1700" w:rsidRDefault="00FB1700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用户可在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未支付、未检票、部分检票状态下的订单中，修改游客的信息</w:t>
            </w:r>
          </w:p>
        </w:tc>
        <w:tc>
          <w:tcPr>
            <w:tcW w:w="864" w:type="dxa"/>
          </w:tcPr>
          <w:p w:rsidR="00FB1700" w:rsidRPr="00FB1700" w:rsidRDefault="00FB1700" w:rsidP="006D025C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D339EE" w:rsidRPr="00D339EE" w:rsidRDefault="00D339EE" w:rsidP="00FB170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E17982" w:rsidRDefault="006C0C0F" w:rsidP="004C0DEB">
      <w:pPr>
        <w:pStyle w:val="3"/>
      </w:pPr>
      <w:bookmarkStart w:id="111" w:name="_Toc442442383"/>
      <w:r>
        <w:rPr>
          <w:rFonts w:hint="eastAsia"/>
        </w:rPr>
        <w:t>流程</w:t>
      </w:r>
      <w:r>
        <w:t>及</w:t>
      </w:r>
      <w:r w:rsidR="00E17982" w:rsidRPr="004C0DEB">
        <w:rPr>
          <w:rFonts w:hint="eastAsia"/>
        </w:rPr>
        <w:t>状态说明</w:t>
      </w:r>
      <w:bookmarkEnd w:id="111"/>
    </w:p>
    <w:p w:rsidR="00AC48BA" w:rsidRDefault="00AC48BA" w:rsidP="00AC48BA">
      <w:r>
        <w:rPr>
          <w:rFonts w:hint="eastAsia"/>
        </w:rPr>
        <w:t>1</w:t>
      </w:r>
      <w:r>
        <w:rPr>
          <w:rFonts w:hint="eastAsia"/>
        </w:rPr>
        <w:t>、</w:t>
      </w:r>
      <w:r>
        <w:t>订单的状态切换说明：</w:t>
      </w:r>
    </w:p>
    <w:p w:rsidR="00AC48BA" w:rsidRDefault="00AC48BA" w:rsidP="00AC48BA">
      <w:r>
        <w:object w:dxaOrig="18435" w:dyaOrig="7411">
          <v:shape id="_x0000_i1036" type="#_x0000_t75" style="width:467.05pt;height:186.55pt" o:ole="">
            <v:imagedata r:id="rId49" o:title=""/>
          </v:shape>
          <o:OLEObject Type="Embed" ProgID="Visio.Drawing.15" ShapeID="_x0000_i1036" DrawAspect="Content" ObjectID="_1518879127" r:id="rId50"/>
        </w:object>
      </w:r>
    </w:p>
    <w:p w:rsidR="00AC48BA" w:rsidRPr="00AC48BA" w:rsidRDefault="00AC48BA" w:rsidP="00AC48BA">
      <w:r>
        <w:t>2</w:t>
      </w:r>
      <w:r>
        <w:rPr>
          <w:rFonts w:hint="eastAsia"/>
        </w:rPr>
        <w:t>、功能</w:t>
      </w:r>
      <w:r>
        <w:t>流程说明：</w:t>
      </w:r>
    </w:p>
    <w:p w:rsidR="00201DC6" w:rsidRPr="00201DC6" w:rsidRDefault="00AC48BA" w:rsidP="00201DC6">
      <w:r>
        <w:object w:dxaOrig="14130" w:dyaOrig="10275">
          <v:shape id="_x0000_i1037" type="#_x0000_t75" style="width:467.7pt;height:341.2pt" o:ole="">
            <v:imagedata r:id="rId51" o:title=""/>
          </v:shape>
          <o:OLEObject Type="Embed" ProgID="Visio.Drawing.15" ShapeID="_x0000_i1037" DrawAspect="Content" ObjectID="_1518879128" r:id="rId52"/>
        </w:object>
      </w:r>
    </w:p>
    <w:p w:rsidR="00D339EE" w:rsidRDefault="00FB1700" w:rsidP="0044687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未支付订单：</w:t>
      </w:r>
      <w:r>
        <w:rPr>
          <w:rFonts w:ascii="Arial" w:hAnsi="Arial" w:cs="Arial" w:hint="eastAsia"/>
          <w:i w:val="0"/>
          <w:color w:val="auto"/>
        </w:rPr>
        <w:t>指</w:t>
      </w:r>
      <w:r w:rsidR="00DA00F4">
        <w:rPr>
          <w:rFonts w:ascii="Arial" w:hAnsi="Arial" w:cs="Arial" w:hint="eastAsia"/>
          <w:i w:val="0"/>
          <w:color w:val="auto"/>
        </w:rPr>
        <w:t>订单</w:t>
      </w:r>
      <w:r w:rsidR="00DA00F4">
        <w:rPr>
          <w:rFonts w:ascii="Arial" w:hAnsi="Arial" w:cs="Arial"/>
          <w:i w:val="0"/>
          <w:color w:val="auto"/>
        </w:rPr>
        <w:t>生成后，</w:t>
      </w:r>
      <w:r>
        <w:rPr>
          <w:rFonts w:ascii="Arial" w:hAnsi="Arial" w:cs="Arial" w:hint="eastAsia"/>
          <w:i w:val="0"/>
          <w:color w:val="auto"/>
        </w:rPr>
        <w:t>用户</w:t>
      </w:r>
      <w:r>
        <w:rPr>
          <w:rFonts w:ascii="Arial" w:hAnsi="Arial" w:cs="Arial"/>
          <w:i w:val="0"/>
          <w:color w:val="auto"/>
        </w:rPr>
        <w:t>未完成支付的订单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用户选择其他</w:t>
      </w:r>
      <w:r>
        <w:rPr>
          <w:rFonts w:ascii="Arial" w:hAnsi="Arial" w:cs="Arial" w:hint="eastAsia"/>
          <w:i w:val="0"/>
          <w:color w:val="auto"/>
        </w:rPr>
        <w:t>待支付</w:t>
      </w:r>
      <w:r>
        <w:rPr>
          <w:rFonts w:ascii="Arial" w:hAnsi="Arial" w:cs="Arial"/>
          <w:i w:val="0"/>
          <w:color w:val="auto"/>
        </w:rPr>
        <w:t>的订单</w:t>
      </w:r>
      <w:r w:rsidR="00DA00F4">
        <w:rPr>
          <w:rFonts w:ascii="Arial" w:hAnsi="Arial" w:cs="Arial" w:hint="eastAsia"/>
          <w:i w:val="0"/>
          <w:color w:val="auto"/>
        </w:rPr>
        <w:t>，</w:t>
      </w:r>
      <w:r w:rsidR="00DA00F4">
        <w:rPr>
          <w:rFonts w:ascii="Arial" w:hAnsi="Arial" w:cs="Arial"/>
          <w:i w:val="0"/>
          <w:color w:val="auto"/>
        </w:rPr>
        <w:t>并且未超过</w:t>
      </w:r>
      <w:r w:rsidR="00DA00F4">
        <w:rPr>
          <w:rFonts w:ascii="Arial" w:hAnsi="Arial" w:cs="Arial" w:hint="eastAsia"/>
          <w:i w:val="0"/>
          <w:color w:val="auto"/>
        </w:rPr>
        <w:t>15</w:t>
      </w:r>
      <w:r w:rsidR="00DA00F4">
        <w:rPr>
          <w:rFonts w:ascii="Arial" w:hAnsi="Arial" w:cs="Arial" w:hint="eastAsia"/>
          <w:i w:val="0"/>
          <w:color w:val="auto"/>
        </w:rPr>
        <w:t>分钟</w:t>
      </w:r>
      <w:r w:rsidR="00DA00F4">
        <w:rPr>
          <w:rFonts w:ascii="Arial" w:hAnsi="Arial" w:cs="Arial"/>
          <w:i w:val="0"/>
          <w:color w:val="auto"/>
        </w:rPr>
        <w:t>时限的订单</w:t>
      </w:r>
    </w:p>
    <w:p w:rsidR="00DA00F4" w:rsidRPr="00DA00F4" w:rsidRDefault="00DA00F4" w:rsidP="0044687A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已取消订单：指</w:t>
      </w:r>
      <w:r>
        <w:rPr>
          <w:rFonts w:ascii="Arial" w:hAnsi="Arial" w:cs="Arial" w:hint="eastAsia"/>
          <w:i w:val="0"/>
          <w:color w:val="auto"/>
        </w:rPr>
        <w:t>订单</w:t>
      </w:r>
      <w:r>
        <w:rPr>
          <w:rFonts w:ascii="Arial" w:hAnsi="Arial" w:cs="Arial"/>
          <w:i w:val="0"/>
          <w:color w:val="auto"/>
        </w:rPr>
        <w:t>生成后，用户未完成支付，并且超过</w:t>
      </w:r>
      <w:r>
        <w:rPr>
          <w:rFonts w:ascii="Arial" w:hAnsi="Arial" w:cs="Arial" w:hint="eastAsia"/>
          <w:i w:val="0"/>
          <w:color w:val="auto"/>
        </w:rPr>
        <w:t>15</w:t>
      </w:r>
      <w:r>
        <w:rPr>
          <w:rFonts w:ascii="Arial" w:hAnsi="Arial" w:cs="Arial" w:hint="eastAsia"/>
          <w:i w:val="0"/>
          <w:color w:val="auto"/>
        </w:rPr>
        <w:t>分钟</w:t>
      </w:r>
      <w:r>
        <w:rPr>
          <w:rFonts w:ascii="Arial" w:hAnsi="Arial" w:cs="Arial"/>
          <w:i w:val="0"/>
          <w:color w:val="auto"/>
        </w:rPr>
        <w:t>时限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订单</w:t>
      </w:r>
    </w:p>
    <w:p w:rsidR="0044687A" w:rsidRDefault="0044687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 w:rsidR="00795FD6">
        <w:rPr>
          <w:rFonts w:ascii="Arial" w:hAnsi="Arial" w:cs="Arial" w:hint="eastAsia"/>
          <w:i w:val="0"/>
          <w:color w:val="auto"/>
        </w:rPr>
        <w:t>已支付</w:t>
      </w:r>
      <w:r>
        <w:rPr>
          <w:rFonts w:ascii="Arial" w:hAnsi="Arial" w:cs="Arial"/>
          <w:i w:val="0"/>
          <w:color w:val="auto"/>
        </w:rPr>
        <w:t>订单：指用户完成支付，并且所有</w:t>
      </w:r>
      <w:r>
        <w:rPr>
          <w:rFonts w:ascii="Arial" w:hAnsi="Arial" w:cs="Arial" w:hint="eastAsia"/>
          <w:i w:val="0"/>
          <w:color w:val="auto"/>
        </w:rPr>
        <w:t>游客</w:t>
      </w:r>
      <w:r>
        <w:rPr>
          <w:rFonts w:ascii="Arial" w:hAnsi="Arial" w:cs="Arial"/>
          <w:i w:val="0"/>
          <w:color w:val="auto"/>
        </w:rPr>
        <w:t>的所有票种都没有</w:t>
      </w:r>
      <w:r>
        <w:rPr>
          <w:rFonts w:ascii="Arial" w:hAnsi="Arial" w:cs="Arial" w:hint="eastAsia"/>
          <w:i w:val="0"/>
          <w:color w:val="auto"/>
        </w:rPr>
        <w:t>完成</w:t>
      </w:r>
      <w:r>
        <w:rPr>
          <w:rFonts w:ascii="Arial" w:hAnsi="Arial" w:cs="Arial"/>
          <w:i w:val="0"/>
          <w:color w:val="auto"/>
        </w:rPr>
        <w:t>入园检票动作</w:t>
      </w:r>
      <w:r>
        <w:rPr>
          <w:rFonts w:ascii="Arial" w:hAnsi="Arial" w:cs="Arial" w:hint="eastAsia"/>
          <w:i w:val="0"/>
          <w:color w:val="auto"/>
        </w:rPr>
        <w:t>。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已检票订单：</w:t>
      </w:r>
      <w:r>
        <w:rPr>
          <w:rFonts w:ascii="Arial" w:hAnsi="Arial" w:cs="Arial" w:hint="eastAsia"/>
          <w:i w:val="0"/>
          <w:color w:val="auto"/>
        </w:rPr>
        <w:t>指</w:t>
      </w:r>
      <w:r>
        <w:rPr>
          <w:rFonts w:ascii="Arial" w:hAnsi="Arial" w:cs="Arial"/>
          <w:i w:val="0"/>
          <w:color w:val="auto"/>
        </w:rPr>
        <w:t>用户完成支付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并且所有游客的所有票种都完成了入园检票动作</w:t>
      </w:r>
      <w:r w:rsidR="00795FD6">
        <w:rPr>
          <w:rFonts w:ascii="Arial" w:hAnsi="Arial" w:cs="Arial" w:hint="eastAsia"/>
          <w:i w:val="0"/>
          <w:color w:val="auto"/>
        </w:rPr>
        <w:t>；</w:t>
      </w:r>
      <w:r w:rsidR="00795FD6">
        <w:rPr>
          <w:rFonts w:ascii="Arial" w:hAnsi="Arial" w:cs="Arial"/>
          <w:i w:val="0"/>
          <w:color w:val="auto"/>
        </w:rPr>
        <w:t>如果有一部分游客完成检票，有一部分游客过期，此时状态还是为</w:t>
      </w:r>
      <w:r w:rsidR="00795FD6">
        <w:rPr>
          <w:rFonts w:ascii="Arial" w:hAnsi="Arial" w:cs="Arial" w:hint="eastAsia"/>
          <w:i w:val="0"/>
          <w:color w:val="auto"/>
        </w:rPr>
        <w:t>已检票</w:t>
      </w:r>
      <w:r w:rsidR="00795FD6">
        <w:rPr>
          <w:rFonts w:ascii="Arial" w:hAnsi="Arial" w:cs="Arial"/>
          <w:i w:val="0"/>
          <w:color w:val="auto"/>
        </w:rPr>
        <w:t>状态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5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已过期</w:t>
      </w:r>
      <w:r>
        <w:rPr>
          <w:rFonts w:ascii="Arial" w:hAnsi="Arial" w:cs="Arial" w:hint="eastAsia"/>
          <w:i w:val="0"/>
          <w:color w:val="auto"/>
        </w:rPr>
        <w:t>订单</w:t>
      </w:r>
      <w:r>
        <w:rPr>
          <w:rFonts w:ascii="Arial" w:hAnsi="Arial" w:cs="Arial"/>
          <w:i w:val="0"/>
          <w:color w:val="auto"/>
        </w:rPr>
        <w:t>：指用户完成支付，并且</w:t>
      </w:r>
      <w:r w:rsidR="00795FD6">
        <w:rPr>
          <w:rFonts w:ascii="Arial" w:hAnsi="Arial" w:cs="Arial"/>
          <w:i w:val="0"/>
          <w:color w:val="auto"/>
        </w:rPr>
        <w:t>全部游客的</w:t>
      </w:r>
      <w:r>
        <w:rPr>
          <w:rFonts w:ascii="Arial" w:hAnsi="Arial" w:cs="Arial"/>
          <w:i w:val="0"/>
          <w:color w:val="auto"/>
        </w:rPr>
        <w:t>全部票种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在有效期后未完成</w:t>
      </w:r>
      <w:r>
        <w:rPr>
          <w:rFonts w:ascii="Arial" w:hAnsi="Arial" w:cs="Arial" w:hint="eastAsia"/>
          <w:i w:val="0"/>
          <w:color w:val="auto"/>
        </w:rPr>
        <w:t>检票</w:t>
      </w:r>
      <w:r>
        <w:rPr>
          <w:rFonts w:ascii="Arial" w:hAnsi="Arial" w:cs="Arial"/>
          <w:i w:val="0"/>
          <w:color w:val="auto"/>
        </w:rPr>
        <w:t>入园动作</w:t>
      </w:r>
    </w:p>
    <w:p w:rsidR="00D23B3A" w:rsidRDefault="00D23B3A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6</w:t>
      </w:r>
      <w:r>
        <w:rPr>
          <w:rFonts w:ascii="Arial" w:hAnsi="Arial" w:cs="Arial" w:hint="eastAsia"/>
          <w:i w:val="0"/>
          <w:color w:val="auto"/>
        </w:rPr>
        <w:t>、已退票</w:t>
      </w:r>
      <w:r>
        <w:rPr>
          <w:rFonts w:ascii="Arial" w:hAnsi="Arial" w:cs="Arial"/>
          <w:i w:val="0"/>
          <w:color w:val="auto"/>
        </w:rPr>
        <w:t>订单：指用户将已支付的订单，在</w:t>
      </w:r>
      <w:r w:rsidR="00DA00F4">
        <w:rPr>
          <w:rFonts w:ascii="Arial" w:hAnsi="Arial" w:cs="Arial" w:hint="eastAsia"/>
          <w:i w:val="0"/>
          <w:color w:val="auto"/>
        </w:rPr>
        <w:t>所有</w:t>
      </w:r>
      <w:r w:rsidR="00DA00F4">
        <w:rPr>
          <w:rFonts w:ascii="Arial" w:hAnsi="Arial" w:cs="Arial"/>
          <w:i w:val="0"/>
          <w:color w:val="auto"/>
        </w:rPr>
        <w:t>票都</w:t>
      </w:r>
      <w:r>
        <w:rPr>
          <w:rFonts w:ascii="Arial" w:hAnsi="Arial" w:cs="Arial"/>
          <w:i w:val="0"/>
          <w:color w:val="auto"/>
        </w:rPr>
        <w:t>未检票的状态下，对</w:t>
      </w:r>
      <w:r w:rsidR="00DA00F4">
        <w:rPr>
          <w:rFonts w:ascii="Arial" w:hAnsi="Arial" w:cs="Arial" w:hint="eastAsia"/>
          <w:i w:val="0"/>
          <w:color w:val="auto"/>
        </w:rPr>
        <w:t>全部票</w:t>
      </w:r>
      <w:r>
        <w:rPr>
          <w:rFonts w:ascii="Arial" w:hAnsi="Arial" w:cs="Arial"/>
          <w:i w:val="0"/>
          <w:color w:val="auto"/>
        </w:rPr>
        <w:t>种进行退票，退票行为不做审核，即时完成。</w:t>
      </w:r>
    </w:p>
    <w:p w:rsidR="00E438D7" w:rsidRPr="00D23B3A" w:rsidRDefault="00E438D7" w:rsidP="0044687A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7</w:t>
      </w:r>
      <w:r>
        <w:rPr>
          <w:rFonts w:ascii="Arial" w:hAnsi="Arial" w:cs="Arial" w:hint="eastAsia"/>
          <w:i w:val="0"/>
          <w:color w:val="auto"/>
        </w:rPr>
        <w:t>、订单</w:t>
      </w:r>
      <w:r w:rsidR="00CF4BB3">
        <w:rPr>
          <w:rFonts w:ascii="Arial" w:hAnsi="Arial" w:cs="Arial"/>
          <w:i w:val="0"/>
          <w:color w:val="auto"/>
        </w:rPr>
        <w:t>的状态会根据票的状态进行更改，</w:t>
      </w:r>
      <w:r w:rsidR="00CF4BB3">
        <w:rPr>
          <w:rFonts w:ascii="Arial" w:hAnsi="Arial" w:cs="Arial" w:hint="eastAsia"/>
          <w:i w:val="0"/>
          <w:color w:val="auto"/>
        </w:rPr>
        <w:t>检</w:t>
      </w:r>
      <w:r>
        <w:rPr>
          <w:rFonts w:ascii="Arial" w:hAnsi="Arial" w:cs="Arial"/>
          <w:i w:val="0"/>
          <w:color w:val="auto"/>
        </w:rPr>
        <w:t>票状态为</w:t>
      </w:r>
      <w:r w:rsidR="00CF4BB3">
        <w:rPr>
          <w:rFonts w:ascii="Arial" w:hAnsi="Arial" w:cs="Arial" w:hint="eastAsia"/>
          <w:i w:val="0"/>
          <w:color w:val="auto"/>
        </w:rPr>
        <w:t>优先</w:t>
      </w:r>
      <w:r w:rsidR="004737CC">
        <w:rPr>
          <w:rFonts w:ascii="Arial" w:hAnsi="Arial" w:cs="Arial"/>
          <w:i w:val="0"/>
          <w:color w:val="auto"/>
        </w:rPr>
        <w:t>状态</w:t>
      </w:r>
    </w:p>
    <w:p w:rsidR="004C0DEB" w:rsidRDefault="006410DF" w:rsidP="004C0DEB">
      <w:pPr>
        <w:pStyle w:val="3"/>
      </w:pPr>
      <w:bookmarkStart w:id="112" w:name="_Toc442442384"/>
      <w:r w:rsidRPr="00945A4B">
        <w:t>特性</w:t>
      </w:r>
      <w:r w:rsidR="004C0DEB">
        <w:rPr>
          <w:rFonts w:hint="eastAsia"/>
        </w:rPr>
        <w:t>说明</w:t>
      </w:r>
      <w:bookmarkEnd w:id="112"/>
    </w:p>
    <w:p w:rsidR="006410DF" w:rsidRPr="004C0DEB" w:rsidRDefault="00D23B3A" w:rsidP="004C0DEB">
      <w:pPr>
        <w:pStyle w:val="4"/>
        <w:ind w:leftChars="135" w:left="283"/>
      </w:pPr>
      <w:bookmarkStart w:id="113" w:name="_Toc442442385"/>
      <w:r>
        <w:rPr>
          <w:rFonts w:hint="eastAsia"/>
        </w:rPr>
        <w:t>线上订单</w:t>
      </w:r>
      <w:r>
        <w:t>列表</w:t>
      </w:r>
      <w:bookmarkEnd w:id="113"/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339EE" w:rsidRPr="004C0DEB" w:rsidRDefault="00D23B3A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用户点击我的订单，进入线上订单列表</w:t>
      </w:r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339EE" w:rsidRDefault="00B7143D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7143D" w:rsidRPr="00B7143D" w:rsidRDefault="00B7143D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用户必须有权限查看订单</w:t>
      </w:r>
    </w:p>
    <w:p w:rsidR="006410DF" w:rsidRDefault="006410DF" w:rsidP="006410D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339EE" w:rsidRPr="00291857" w:rsidRDefault="00DA00F4" w:rsidP="0029185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8625" w:dyaOrig="3420">
          <v:shape id="_x0000_i1038" type="#_x0000_t75" style="width:431.35pt;height:170.9pt" o:ole="">
            <v:imagedata r:id="rId53" o:title=""/>
          </v:shape>
          <o:OLEObject Type="Embed" ProgID="Visio.Drawing.15" ShapeID="_x0000_i1038" DrawAspect="Content" ObjectID="_1518879129" r:id="rId54"/>
        </w:object>
      </w:r>
    </w:p>
    <w:p w:rsidR="004C0DEB" w:rsidRPr="009C47F8" w:rsidRDefault="006410DF" w:rsidP="009C47F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410DF" w:rsidRDefault="007A399C" w:rsidP="006410DF">
      <w:pPr>
        <w:spacing w:afterLines="50" w:after="156"/>
        <w:ind w:firstLineChars="205" w:firstLine="430"/>
        <w:rPr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 w:rsidR="00DA00F4">
        <w:rPr>
          <w:rFonts w:ascii="Arial" w:hAnsi="Arial" w:cs="Arial"/>
        </w:rPr>
        <w:t>在</w:t>
      </w:r>
      <w:r>
        <w:rPr>
          <w:rFonts w:ascii="Arial" w:hAnsi="Arial" w:cs="Arial"/>
        </w:rPr>
        <w:t>订单中，未支付的订单会在已支付订单</w:t>
      </w:r>
      <w:r>
        <w:rPr>
          <w:rFonts w:ascii="Arial" w:hAnsi="Arial" w:cs="Arial" w:hint="eastAsia"/>
        </w:rPr>
        <w:t>上端</w:t>
      </w:r>
      <w:r>
        <w:rPr>
          <w:rFonts w:ascii="Arial" w:hAnsi="Arial" w:cs="Arial"/>
        </w:rPr>
        <w:t>显示，</w:t>
      </w:r>
      <w:r w:rsidR="00BE30CB">
        <w:rPr>
          <w:rFonts w:ascii="Arial" w:hAnsi="Arial" w:cs="Arial" w:hint="eastAsia"/>
        </w:rPr>
        <w:t>列表</w:t>
      </w:r>
      <w:r w:rsidR="00BE30CB">
        <w:rPr>
          <w:rFonts w:ascii="Arial" w:hAnsi="Arial" w:cs="Arial"/>
        </w:rPr>
        <w:t>的排序按照</w:t>
      </w:r>
      <w:r w:rsidR="00BE30CB">
        <w:rPr>
          <w:rFonts w:ascii="Arial" w:hAnsi="Arial" w:cs="Arial" w:hint="eastAsia"/>
        </w:rPr>
        <w:t>下单</w:t>
      </w:r>
      <w:r w:rsidR="00BE30CB">
        <w:rPr>
          <w:rFonts w:ascii="Arial" w:hAnsi="Arial" w:cs="Arial"/>
        </w:rPr>
        <w:t>时间</w:t>
      </w:r>
      <w:r w:rsidR="00BE30CB">
        <w:rPr>
          <w:rFonts w:ascii="Arial" w:hAnsi="Arial" w:cs="Arial" w:hint="eastAsia"/>
        </w:rPr>
        <w:t>排序，</w:t>
      </w:r>
      <w:r w:rsidR="00014D15">
        <w:rPr>
          <w:rFonts w:ascii="Arial" w:hAnsi="Arial" w:cs="Arial" w:hint="eastAsia"/>
        </w:rPr>
        <w:t>列表</w:t>
      </w:r>
      <w:r w:rsidR="00014D15">
        <w:rPr>
          <w:rFonts w:ascii="Arial" w:hAnsi="Arial" w:cs="Arial"/>
        </w:rPr>
        <w:t>采用分页展示，一页分</w:t>
      </w:r>
      <w:proofErr w:type="gramStart"/>
      <w:r w:rsidR="00014D15">
        <w:rPr>
          <w:rFonts w:ascii="Arial" w:hAnsi="Arial" w:cs="Arial"/>
        </w:rPr>
        <w:t>页展示</w:t>
      </w:r>
      <w:proofErr w:type="gramEnd"/>
      <w:r w:rsidR="00014D15">
        <w:rPr>
          <w:rFonts w:ascii="Arial" w:hAnsi="Arial" w:cs="Arial" w:hint="eastAsia"/>
        </w:rPr>
        <w:t>20</w:t>
      </w:r>
      <w:r w:rsidR="00014D15">
        <w:rPr>
          <w:rFonts w:ascii="Arial" w:hAnsi="Arial" w:cs="Arial" w:hint="eastAsia"/>
        </w:rPr>
        <w:t>条</w:t>
      </w:r>
      <w:r w:rsidR="00014D15">
        <w:rPr>
          <w:rFonts w:ascii="Arial" w:hAnsi="Arial" w:cs="Arial"/>
        </w:rPr>
        <w:t>数据，</w:t>
      </w:r>
      <w:r>
        <w:rPr>
          <w:rFonts w:ascii="Arial" w:hAnsi="Arial" w:cs="Arial"/>
        </w:rPr>
        <w:t>如下图：</w:t>
      </w:r>
    </w:p>
    <w:p w:rsidR="007A399C" w:rsidRDefault="00DA00F4" w:rsidP="007A399C">
      <w:pPr>
        <w:spacing w:afterLines="50" w:after="156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3F84716" wp14:editId="26CBF9F9">
            <wp:extent cx="5943600" cy="60674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9C" w:rsidRDefault="007A399C" w:rsidP="007A399C">
      <w:pPr>
        <w:spacing w:afterLines="50" w:after="156"/>
        <w:rPr>
          <w:rFonts w:ascii="Arial" w:hAnsi="Arial" w:cs="Arial"/>
        </w:rPr>
      </w:pPr>
    </w:p>
    <w:p w:rsidR="006D025C" w:rsidRDefault="006D025C" w:rsidP="006D025C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 w:rsidR="009C47F8"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搜索项：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6D025C" w:rsidTr="006D025C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6D025C" w:rsidRPr="003B6E15" w:rsidRDefault="006D025C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搜索</w:t>
            </w: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6D025C" w:rsidRPr="003B6E15" w:rsidRDefault="006D025C" w:rsidP="006D02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汉字都可检索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、点击弹出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日历选择时间段</w:t>
            </w:r>
          </w:p>
        </w:tc>
      </w:tr>
      <w:tr w:rsidR="006D025C" w:rsidTr="006D025C">
        <w:tc>
          <w:tcPr>
            <w:tcW w:w="1838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7512" w:type="dxa"/>
          </w:tcPr>
          <w:p w:rsidR="006D025C" w:rsidRPr="003B6E15" w:rsidRDefault="006D025C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 w:rsidR="00633F3D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、下</w:t>
            </w:r>
            <w:proofErr w:type="gramStart"/>
            <w:r w:rsidR="00633F3D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需要检索的状态</w:t>
            </w:r>
          </w:p>
        </w:tc>
      </w:tr>
      <w:tr w:rsidR="00D033C7" w:rsidTr="006D025C">
        <w:tc>
          <w:tcPr>
            <w:tcW w:w="1838" w:type="dxa"/>
          </w:tcPr>
          <w:p w:rsidR="00D033C7" w:rsidRDefault="00D033C7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号</w:t>
            </w:r>
          </w:p>
        </w:tc>
        <w:tc>
          <w:tcPr>
            <w:tcW w:w="7512" w:type="dxa"/>
          </w:tcPr>
          <w:p w:rsidR="00D033C7" w:rsidRDefault="00D033C7" w:rsidP="006D025C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67A7B"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订单号</w:t>
            </w:r>
            <w:r w:rsidR="00E67A7B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 w:rsidR="00E67A7B">
              <w:rPr>
                <w:rFonts w:ascii="Arial" w:hAnsi="Arial" w:cs="Arial"/>
                <w:color w:val="000000" w:themeColor="text1"/>
                <w:sz w:val="18"/>
                <w:szCs w:val="18"/>
              </w:rPr>
              <w:t>模糊检索</w:t>
            </w:r>
          </w:p>
        </w:tc>
      </w:tr>
    </w:tbl>
    <w:p w:rsidR="006D025C" w:rsidRPr="006D025C" w:rsidRDefault="00FD34C7" w:rsidP="006D025C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3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点击订单详情，进入对应订单的详情页面</w:t>
      </w:r>
      <w:r>
        <w:rPr>
          <w:rFonts w:ascii="Arial" w:hAnsi="Arial" w:cs="Arial" w:hint="eastAsia"/>
        </w:rPr>
        <w:t>；</w:t>
      </w:r>
      <w:r>
        <w:rPr>
          <w:rFonts w:ascii="Arial" w:hAnsi="Arial" w:cs="Arial"/>
        </w:rPr>
        <w:t>如果是未支付订单，点击</w:t>
      </w:r>
      <w:r>
        <w:rPr>
          <w:rFonts w:ascii="Arial" w:hAnsi="Arial" w:cs="Arial" w:hint="eastAsia"/>
        </w:rPr>
        <w:t>支付</w:t>
      </w:r>
      <w:r>
        <w:rPr>
          <w:rFonts w:ascii="Arial" w:hAnsi="Arial" w:cs="Arial"/>
        </w:rPr>
        <w:t>，系统跳入选择支付方式页面</w:t>
      </w:r>
    </w:p>
    <w:p w:rsidR="006410DF" w:rsidRPr="004C0DEB" w:rsidRDefault="00FD34C7" w:rsidP="004C0DEB">
      <w:pPr>
        <w:pStyle w:val="4"/>
        <w:ind w:leftChars="135" w:left="283"/>
      </w:pPr>
      <w:bookmarkStart w:id="114" w:name="_Toc442442386"/>
      <w:r>
        <w:rPr>
          <w:rFonts w:hint="eastAsia"/>
        </w:rPr>
        <w:lastRenderedPageBreak/>
        <w:t>线上订单详情</w:t>
      </w:r>
      <w:bookmarkEnd w:id="114"/>
    </w:p>
    <w:p w:rsidR="006410DF" w:rsidRPr="0028283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339EE" w:rsidRPr="004C0DEB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用户在线上订单列表中点击查看详情，进入到对应订单的详情页</w:t>
      </w:r>
    </w:p>
    <w:p w:rsidR="006410D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339EE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06F25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B06F25" w:rsidRDefault="00B06F25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、查看</w:t>
      </w:r>
      <w:r>
        <w:rPr>
          <w:rFonts w:ascii="Arial" w:hAnsi="Arial" w:cs="Arial"/>
          <w:i w:val="0"/>
          <w:color w:val="auto"/>
        </w:rPr>
        <w:t>未支付订单，如果需要对未支付订单进行支付，需要有</w:t>
      </w:r>
      <w:r>
        <w:rPr>
          <w:rFonts w:ascii="Arial" w:hAnsi="Arial" w:cs="Arial" w:hint="eastAsia"/>
          <w:i w:val="0"/>
          <w:color w:val="auto"/>
        </w:rPr>
        <w:t>采购</w:t>
      </w:r>
      <w:r>
        <w:rPr>
          <w:rFonts w:ascii="Arial" w:hAnsi="Arial" w:cs="Arial"/>
          <w:i w:val="0"/>
          <w:color w:val="auto"/>
        </w:rPr>
        <w:t>权限</w:t>
      </w:r>
    </w:p>
    <w:p w:rsidR="00BE7A24" w:rsidRPr="00B06F25" w:rsidRDefault="00BE7A24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用户如果需要修改订单，需要有订单修改权限</w:t>
      </w:r>
    </w:p>
    <w:p w:rsidR="006410DF" w:rsidRDefault="006410DF" w:rsidP="006410D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 w:rsidR="00B84346">
        <w:rPr>
          <w:rFonts w:ascii="Arial" w:hAnsi="Arial" w:cs="Arial" w:hint="eastAsia"/>
        </w:rPr>
        <w:t>/</w:t>
      </w:r>
      <w:r w:rsidR="00B84346"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339EE" w:rsidRPr="00B06F25" w:rsidRDefault="00DA00F4" w:rsidP="002C241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8625" w:dyaOrig="3420">
          <v:shape id="_x0000_i1039" type="#_x0000_t75" style="width:431.35pt;height:170.9pt" o:ole="">
            <v:imagedata r:id="rId56" o:title=""/>
          </v:shape>
          <o:OLEObject Type="Embed" ProgID="Visio.Drawing.15" ShapeID="_x0000_i1039" DrawAspect="Content" ObjectID="_1518879130" r:id="rId57"/>
        </w:object>
      </w:r>
    </w:p>
    <w:p w:rsidR="006410DF" w:rsidRDefault="006410DF" w:rsidP="006410D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339EE" w:rsidRDefault="002C241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、订单</w:t>
      </w:r>
      <w:r>
        <w:rPr>
          <w:rFonts w:ascii="Arial" w:hAnsi="Arial" w:cs="Arial"/>
          <w:i w:val="0"/>
          <w:color w:val="auto"/>
        </w:rPr>
        <w:t>详情包含</w:t>
      </w:r>
      <w:r>
        <w:rPr>
          <w:rFonts w:ascii="Arial" w:hAnsi="Arial" w:cs="Arial" w:hint="eastAsia"/>
          <w:i w:val="0"/>
          <w:color w:val="auto"/>
        </w:rPr>
        <w:t>基本</w:t>
      </w:r>
      <w:r>
        <w:rPr>
          <w:rFonts w:ascii="Arial" w:hAnsi="Arial" w:cs="Arial"/>
          <w:i w:val="0"/>
          <w:color w:val="auto"/>
        </w:rPr>
        <w:t>详情、票务详情</w:t>
      </w:r>
    </w:p>
    <w:p w:rsidR="002C2412" w:rsidRDefault="002C2412" w:rsidP="00D339E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 w:rsidR="00DA00F4">
        <w:rPr>
          <w:rFonts w:ascii="Arial" w:hAnsi="Arial" w:cs="Arial" w:hint="eastAsia"/>
          <w:i w:val="0"/>
          <w:color w:val="auto"/>
        </w:rPr>
        <w:t>、订单</w:t>
      </w:r>
      <w:r>
        <w:rPr>
          <w:rFonts w:ascii="Arial" w:hAnsi="Arial" w:cs="Arial"/>
          <w:i w:val="0"/>
          <w:color w:val="auto"/>
        </w:rPr>
        <w:t>的基本详情包含一下几个字段：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4252"/>
      </w:tblGrid>
      <w:tr w:rsidR="009C47F8" w:rsidTr="00DB01AA">
        <w:trPr>
          <w:trHeight w:val="329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3685" w:type="dxa"/>
            <w:shd w:val="clear" w:color="auto" w:fill="BFBFBF" w:themeFill="background1" w:themeFillShade="BF"/>
            <w:vAlign w:val="center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  <w:tc>
          <w:tcPr>
            <w:tcW w:w="4252" w:type="dxa"/>
            <w:shd w:val="clear" w:color="auto" w:fill="BFBFBF" w:themeFill="background1" w:themeFillShade="BF"/>
          </w:tcPr>
          <w:p w:rsidR="009C47F8" w:rsidRPr="003B6E15" w:rsidRDefault="009C47F8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对应状态</w:t>
            </w:r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自动生成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下单时间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订单的时间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操作员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Pr="003B6E15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支付方式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、金币、积分、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微信</w:t>
            </w:r>
            <w:proofErr w:type="gramEnd"/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支付方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  <w:r w:rsidR="003616B0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3616B0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proofErr w:type="gramEnd"/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读取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下单时设置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来自于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景区或大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平台</w:t>
            </w:r>
          </w:p>
        </w:tc>
        <w:tc>
          <w:tcPr>
            <w:tcW w:w="4252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游客中，最后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检票游客的检票时间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或者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是有效期的截止时间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9C47F8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返利金币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加点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返利积分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结算的票（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过期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或检票）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获得的返利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剩余未检的票的总金额</w:t>
            </w:r>
          </w:p>
        </w:tc>
        <w:tc>
          <w:tcPr>
            <w:tcW w:w="4252" w:type="dxa"/>
          </w:tcPr>
          <w:p w:rsidR="009C47F8" w:rsidRPr="00DB01AA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 w:rsidR="00DB01A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包含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已检票和已过期的票</w:t>
            </w:r>
          </w:p>
        </w:tc>
        <w:tc>
          <w:tcPr>
            <w:tcW w:w="4252" w:type="dxa"/>
          </w:tcPr>
          <w:p w:rsidR="009C47F8" w:rsidRDefault="00633F3D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 w:rsidR="00DB01AA">
              <w:rPr>
                <w:rFonts w:ascii="Arial" w:hAnsi="Arial" w:cs="Arial"/>
                <w:color w:val="000000" w:themeColor="text1"/>
                <w:sz w:val="18"/>
                <w:szCs w:val="18"/>
              </w:rPr>
              <w:t>、已检票、已过期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已退款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252" w:type="dxa"/>
          </w:tcPr>
          <w:p w:rsidR="009C47F8" w:rsidRDefault="003616B0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、已检票、已过期、已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总金额</w:t>
            </w:r>
          </w:p>
        </w:tc>
        <w:tc>
          <w:tcPr>
            <w:tcW w:w="3685" w:type="dxa"/>
          </w:tcPr>
          <w:p w:rsidR="009C47F8" w:rsidRDefault="00194FFE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的总计</w:t>
            </w:r>
          </w:p>
        </w:tc>
        <w:tc>
          <w:tcPr>
            <w:tcW w:w="4252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  <w:tr w:rsidR="009C47F8" w:rsidTr="00DB01AA">
        <w:tc>
          <w:tcPr>
            <w:tcW w:w="1413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3685" w:type="dxa"/>
          </w:tcPr>
          <w:p w:rsidR="009C47F8" w:rsidRDefault="009C47F8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已取消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未检票、部分检票、已检票、已过期</w:t>
            </w:r>
            <w:r w:rsidR="00E438D7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 w:rsidR="00E438D7">
              <w:rPr>
                <w:rFonts w:ascii="Arial" w:hAnsi="Arial" w:cs="Arial"/>
                <w:color w:val="000000" w:themeColor="text1"/>
                <w:sz w:val="18"/>
                <w:szCs w:val="18"/>
              </w:rPr>
              <w:t>已退款</w:t>
            </w:r>
          </w:p>
        </w:tc>
        <w:tc>
          <w:tcPr>
            <w:tcW w:w="4252" w:type="dxa"/>
          </w:tcPr>
          <w:p w:rsidR="009C47F8" w:rsidRDefault="00DB01AA" w:rsidP="002C241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全状态</w:t>
            </w:r>
            <w:proofErr w:type="gramEnd"/>
          </w:p>
        </w:tc>
      </w:tr>
    </w:tbl>
    <w:p w:rsidR="00833B8B" w:rsidRDefault="00833B8B" w:rsidP="00DA00F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833B8B" w:rsidRDefault="00833B8B" w:rsidP="00833B8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 xml:space="preserve"> </w:t>
      </w:r>
      <w:r w:rsidR="00DA00F4">
        <w:rPr>
          <w:rFonts w:ascii="Arial" w:hAnsi="Arial" w:cs="Arial"/>
          <w:i w:val="0"/>
          <w:color w:val="auto"/>
        </w:rPr>
        <w:t xml:space="preserve">   3</w:t>
      </w:r>
      <w:r w:rsidR="00DA00F4"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票务</w:t>
      </w:r>
      <w:r>
        <w:rPr>
          <w:rFonts w:ascii="Arial" w:hAnsi="Arial" w:cs="Arial" w:hint="eastAsia"/>
          <w:i w:val="0"/>
          <w:color w:val="auto"/>
        </w:rPr>
        <w:t>详情包含</w:t>
      </w:r>
      <w:r>
        <w:rPr>
          <w:rFonts w:ascii="Arial" w:hAnsi="Arial" w:cs="Arial"/>
          <w:i w:val="0"/>
          <w:color w:val="auto"/>
        </w:rPr>
        <w:t>字段：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33B8B" w:rsidTr="009C47F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33B8B" w:rsidRPr="003B6E15" w:rsidRDefault="00833B8B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33B8B" w:rsidRPr="003B6E15" w:rsidRDefault="00833B8B" w:rsidP="009C47F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包含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票型信息（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成人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、优惠、学生等）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游玩日期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演出日期</w:t>
            </w:r>
          </w:p>
        </w:tc>
        <w:tc>
          <w:tcPr>
            <w:tcW w:w="7512" w:type="dxa"/>
          </w:tcPr>
          <w:p w:rsidR="00833B8B" w:rsidRDefault="0012709F" w:rsidP="0012709F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场次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Pr="003B6E15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当前票种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购买人数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票种购买金额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游客姓名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号码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游客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身份证号码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用户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切换到游客信息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编辑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状态下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该游客未退款未检票，可修改</w:t>
            </w: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座位号</w:t>
            </w:r>
          </w:p>
        </w:tc>
        <w:tc>
          <w:tcPr>
            <w:tcW w:w="7512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演艺票</w:t>
            </w: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返利信息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33B8B" w:rsidTr="009C47F8">
        <w:tc>
          <w:tcPr>
            <w:tcW w:w="1838" w:type="dxa"/>
          </w:tcPr>
          <w:p w:rsidR="00833B8B" w:rsidRDefault="0012709F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当前票种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结算单价</w:t>
            </w:r>
          </w:p>
        </w:tc>
        <w:tc>
          <w:tcPr>
            <w:tcW w:w="7512" w:type="dxa"/>
          </w:tcPr>
          <w:p w:rsidR="00833B8B" w:rsidRDefault="00833B8B" w:rsidP="009C47F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4A2550" w:rsidRDefault="004A2550" w:rsidP="00DA00F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D834E5" w:rsidRDefault="00D834E5" w:rsidP="004A255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 xml:space="preserve">    </w:t>
      </w:r>
      <w:r w:rsidR="00DA00F4">
        <w:rPr>
          <w:rFonts w:ascii="Arial" w:hAnsi="Arial" w:cs="Arial"/>
          <w:i w:val="0"/>
          <w:color w:val="auto"/>
        </w:rPr>
        <w:t>4</w:t>
      </w:r>
      <w:r>
        <w:rPr>
          <w:rFonts w:ascii="Arial" w:hAnsi="Arial" w:cs="Arial" w:hint="eastAsia"/>
          <w:i w:val="0"/>
          <w:color w:val="auto"/>
        </w:rPr>
        <w:t>、退款</w:t>
      </w:r>
      <w:r>
        <w:rPr>
          <w:rFonts w:ascii="Arial" w:hAnsi="Arial" w:cs="Arial"/>
          <w:i w:val="0"/>
          <w:color w:val="auto"/>
        </w:rPr>
        <w:t>流程：当用户</w:t>
      </w:r>
      <w:r>
        <w:rPr>
          <w:rFonts w:ascii="Arial" w:hAnsi="Arial" w:cs="Arial" w:hint="eastAsia"/>
          <w:i w:val="0"/>
          <w:color w:val="auto"/>
        </w:rPr>
        <w:t>购买</w:t>
      </w:r>
      <w:r>
        <w:rPr>
          <w:rFonts w:ascii="Arial" w:hAnsi="Arial" w:cs="Arial"/>
          <w:i w:val="0"/>
          <w:color w:val="auto"/>
        </w:rPr>
        <w:t>的其中一些票种没有被检票、没有退票、没有过期就可以发起退款行为；此时，用户点击该</w:t>
      </w:r>
      <w:r>
        <w:rPr>
          <w:rFonts w:ascii="Arial" w:hAnsi="Arial" w:cs="Arial" w:hint="eastAsia"/>
          <w:i w:val="0"/>
          <w:color w:val="auto"/>
        </w:rPr>
        <w:t>票种</w:t>
      </w:r>
      <w:r>
        <w:rPr>
          <w:rFonts w:ascii="Arial" w:hAnsi="Arial" w:cs="Arial"/>
          <w:i w:val="0"/>
          <w:color w:val="auto"/>
        </w:rPr>
        <w:t>的游客数据后的退款按钮，</w:t>
      </w:r>
      <w:r>
        <w:rPr>
          <w:rFonts w:ascii="Arial" w:hAnsi="Arial" w:cs="Arial" w:hint="eastAsia"/>
          <w:i w:val="0"/>
          <w:color w:val="auto"/>
        </w:rPr>
        <w:t>系统</w:t>
      </w:r>
      <w:r>
        <w:rPr>
          <w:rFonts w:ascii="Arial" w:hAnsi="Arial" w:cs="Arial"/>
          <w:i w:val="0"/>
          <w:color w:val="auto"/>
        </w:rPr>
        <w:t>会提示用户</w:t>
      </w:r>
      <w:r>
        <w:rPr>
          <w:rFonts w:ascii="Arial" w:hAnsi="Arial" w:cs="Arial"/>
          <w:i w:val="0"/>
          <w:color w:val="auto"/>
        </w:rPr>
        <w:t>“</w:t>
      </w:r>
      <w:r w:rsidR="00A73FE6">
        <w:rPr>
          <w:rFonts w:ascii="Arial" w:hAnsi="Arial" w:cs="Arial" w:hint="eastAsia"/>
          <w:i w:val="0"/>
          <w:color w:val="auto"/>
        </w:rPr>
        <w:t>是否</w:t>
      </w:r>
      <w:r w:rsidR="00A73FE6">
        <w:rPr>
          <w:rFonts w:ascii="Arial" w:hAnsi="Arial" w:cs="Arial"/>
          <w:i w:val="0"/>
          <w:color w:val="auto"/>
        </w:rPr>
        <w:t>确定退款</w:t>
      </w:r>
      <w:r w:rsidR="00E66282">
        <w:rPr>
          <w:rFonts w:ascii="Arial" w:hAnsi="Arial" w:cs="Arial" w:hint="eastAsia"/>
          <w:i w:val="0"/>
          <w:color w:val="auto"/>
        </w:rPr>
        <w:t>？</w:t>
      </w:r>
      <w:r>
        <w:rPr>
          <w:rFonts w:ascii="Arial" w:hAnsi="Arial" w:cs="Arial"/>
          <w:i w:val="0"/>
          <w:color w:val="auto"/>
        </w:rPr>
        <w:t>”</w:t>
      </w:r>
      <w:r w:rsidR="00E66282">
        <w:rPr>
          <w:rFonts w:ascii="Arial" w:hAnsi="Arial" w:cs="Arial" w:hint="eastAsia"/>
          <w:i w:val="0"/>
          <w:color w:val="auto"/>
        </w:rPr>
        <w:t>；</w:t>
      </w:r>
      <w:r w:rsidR="00E66282">
        <w:rPr>
          <w:rFonts w:ascii="Arial" w:hAnsi="Arial" w:cs="Arial"/>
          <w:i w:val="0"/>
          <w:color w:val="auto"/>
        </w:rPr>
        <w:t>用户点击确定，</w:t>
      </w:r>
      <w:r w:rsidR="00AD48F9">
        <w:rPr>
          <w:rFonts w:ascii="Arial" w:hAnsi="Arial" w:cs="Arial" w:hint="eastAsia"/>
          <w:i w:val="0"/>
          <w:color w:val="auto"/>
        </w:rPr>
        <w:t>平台</w:t>
      </w:r>
      <w:r w:rsidR="00AD48F9">
        <w:rPr>
          <w:rFonts w:ascii="Arial" w:hAnsi="Arial" w:cs="Arial"/>
          <w:i w:val="0"/>
          <w:color w:val="auto"/>
        </w:rPr>
        <w:t>不需要审核，</w:t>
      </w:r>
      <w:r w:rsidR="00E66282">
        <w:rPr>
          <w:rFonts w:ascii="Arial" w:hAnsi="Arial" w:cs="Arial" w:hint="eastAsia"/>
          <w:i w:val="0"/>
          <w:color w:val="auto"/>
        </w:rPr>
        <w:t>系统</w:t>
      </w:r>
      <w:r w:rsidR="00AD48F9">
        <w:rPr>
          <w:rFonts w:ascii="Arial" w:hAnsi="Arial" w:cs="Arial" w:hint="eastAsia"/>
          <w:i w:val="0"/>
          <w:color w:val="auto"/>
        </w:rPr>
        <w:t>直接</w:t>
      </w:r>
      <w:r w:rsidR="00E66282">
        <w:rPr>
          <w:rFonts w:ascii="Arial" w:hAnsi="Arial" w:cs="Arial"/>
          <w:i w:val="0"/>
          <w:color w:val="auto"/>
        </w:rPr>
        <w:t>退款成功，</w:t>
      </w:r>
      <w:r w:rsidR="00E66282">
        <w:rPr>
          <w:rFonts w:ascii="Arial" w:hAnsi="Arial" w:cs="Arial" w:hint="eastAsia"/>
          <w:i w:val="0"/>
          <w:color w:val="auto"/>
        </w:rPr>
        <w:t>并且</w:t>
      </w:r>
      <w:r w:rsidR="00E66282">
        <w:rPr>
          <w:rFonts w:ascii="Arial" w:hAnsi="Arial" w:cs="Arial"/>
          <w:i w:val="0"/>
          <w:color w:val="auto"/>
        </w:rPr>
        <w:t>此条数据</w:t>
      </w:r>
      <w:r w:rsidR="00AD48F9">
        <w:rPr>
          <w:rFonts w:ascii="Arial" w:hAnsi="Arial" w:cs="Arial" w:hint="eastAsia"/>
          <w:i w:val="0"/>
          <w:color w:val="auto"/>
        </w:rPr>
        <w:t>的</w:t>
      </w:r>
      <w:r w:rsidR="00AD48F9">
        <w:rPr>
          <w:rFonts w:ascii="Arial" w:hAnsi="Arial" w:cs="Arial"/>
          <w:i w:val="0"/>
          <w:color w:val="auto"/>
        </w:rPr>
        <w:t>状态</w:t>
      </w:r>
      <w:r w:rsidR="00E66282">
        <w:rPr>
          <w:rFonts w:ascii="Arial" w:hAnsi="Arial" w:cs="Arial" w:hint="eastAsia"/>
          <w:i w:val="0"/>
          <w:color w:val="auto"/>
        </w:rPr>
        <w:t>变成</w:t>
      </w:r>
      <w:r w:rsidR="00E66282">
        <w:rPr>
          <w:rFonts w:ascii="Arial" w:hAnsi="Arial" w:cs="Arial"/>
          <w:i w:val="0"/>
          <w:color w:val="auto"/>
        </w:rPr>
        <w:t>已退款，</w:t>
      </w:r>
      <w:r w:rsidR="00E66282">
        <w:rPr>
          <w:rFonts w:ascii="Arial" w:hAnsi="Arial" w:cs="Arial" w:hint="eastAsia"/>
          <w:i w:val="0"/>
          <w:color w:val="auto"/>
        </w:rPr>
        <w:t>此条</w:t>
      </w:r>
      <w:r w:rsidR="00AD48F9">
        <w:rPr>
          <w:rFonts w:ascii="Arial" w:hAnsi="Arial" w:cs="Arial"/>
          <w:i w:val="0"/>
          <w:color w:val="auto"/>
        </w:rPr>
        <w:t>数据不能再进行其他</w:t>
      </w:r>
      <w:r w:rsidR="00AD48F9">
        <w:rPr>
          <w:rFonts w:ascii="Arial" w:hAnsi="Arial" w:cs="Arial" w:hint="eastAsia"/>
          <w:i w:val="0"/>
          <w:color w:val="auto"/>
        </w:rPr>
        <w:t>写</w:t>
      </w:r>
      <w:r w:rsidR="00AD48F9">
        <w:rPr>
          <w:rFonts w:ascii="Arial" w:hAnsi="Arial" w:cs="Arial"/>
          <w:i w:val="0"/>
          <w:color w:val="auto"/>
        </w:rPr>
        <w:t>的操作</w:t>
      </w:r>
      <w:r w:rsidR="00E66282">
        <w:rPr>
          <w:rFonts w:ascii="Arial" w:hAnsi="Arial" w:cs="Arial"/>
          <w:i w:val="0"/>
          <w:color w:val="auto"/>
        </w:rPr>
        <w:t>。</w:t>
      </w:r>
    </w:p>
    <w:p w:rsidR="004A2550" w:rsidRPr="004A2550" w:rsidRDefault="00DA00F4" w:rsidP="00D834E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5</w:t>
      </w:r>
      <w:r w:rsidR="004A2550">
        <w:rPr>
          <w:rFonts w:ascii="Arial" w:hAnsi="Arial" w:cs="Arial" w:hint="eastAsia"/>
          <w:i w:val="0"/>
          <w:color w:val="auto"/>
        </w:rPr>
        <w:t>、原型</w:t>
      </w:r>
      <w:r w:rsidR="004A2550">
        <w:rPr>
          <w:rFonts w:ascii="Arial" w:hAnsi="Arial" w:cs="Arial"/>
          <w:i w:val="0"/>
          <w:color w:val="auto"/>
        </w:rPr>
        <w:t>详情如下图：</w:t>
      </w:r>
    </w:p>
    <w:p w:rsidR="002C2412" w:rsidRDefault="004A2550" w:rsidP="002C241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rPr>
          <w:noProof/>
        </w:rPr>
        <w:lastRenderedPageBreak/>
        <w:drawing>
          <wp:inline distT="0" distB="0" distL="0" distR="0" wp14:anchorId="7A419D45" wp14:editId="423B5BC6">
            <wp:extent cx="5943600" cy="29952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50" w:rsidRPr="002C2412" w:rsidRDefault="004A2550" w:rsidP="00E438D7">
      <w:pPr>
        <w:pStyle w:val="infoblue"/>
        <w:spacing w:before="0" w:beforeAutospacing="0" w:afterLines="50" w:after="156" w:afterAutospacing="0"/>
        <w:ind w:firstLineChars="0" w:firstLine="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订单</w:t>
      </w:r>
    </w:p>
    <w:p w:rsidR="006410DF" w:rsidRPr="004A2550" w:rsidRDefault="006410DF" w:rsidP="004A2550">
      <w:pPr>
        <w:spacing w:afterLines="50" w:after="156"/>
        <w:rPr>
          <w:rFonts w:ascii="Arial" w:hAnsi="Arial" w:cs="Arial"/>
          <w:b/>
        </w:rPr>
      </w:pPr>
    </w:p>
    <w:p w:rsidR="004A2550" w:rsidRDefault="004A2550">
      <w:pPr>
        <w:pStyle w:val="4"/>
      </w:pPr>
      <w:bookmarkStart w:id="115" w:name="_Toc442442387"/>
      <w:bookmarkStart w:id="116" w:name="_Toc249267348"/>
      <w:bookmarkStart w:id="117" w:name="_Toc249414527"/>
      <w:bookmarkStart w:id="118" w:name="_Toc249414639"/>
      <w:bookmarkStart w:id="119" w:name="_Toc249501941"/>
      <w:bookmarkStart w:id="120" w:name="_Toc249502105"/>
      <w:bookmarkStart w:id="121" w:name="_Toc250472028"/>
      <w:bookmarkStart w:id="122" w:name="_Toc250472157"/>
      <w:bookmarkStart w:id="123" w:name="_Toc253863814"/>
      <w:r>
        <w:rPr>
          <w:rFonts w:hint="eastAsia"/>
        </w:rPr>
        <w:t>线下订单列表</w:t>
      </w:r>
      <w:bookmarkEnd w:id="115"/>
    </w:p>
    <w:p w:rsidR="004A2550" w:rsidRPr="0028283F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4A2550" w:rsidRPr="004C0DEB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proofErr w:type="gramStart"/>
      <w:r>
        <w:rPr>
          <w:rFonts w:ascii="Arial" w:hAnsi="Arial" w:cs="Arial" w:hint="eastAsia"/>
          <w:i w:val="0"/>
          <w:color w:val="auto"/>
        </w:rPr>
        <w:t>点击线</w:t>
      </w:r>
      <w:proofErr w:type="gramEnd"/>
      <w:r>
        <w:rPr>
          <w:rFonts w:ascii="Arial" w:hAnsi="Arial" w:cs="Arial" w:hint="eastAsia"/>
          <w:i w:val="0"/>
          <w:color w:val="auto"/>
        </w:rPr>
        <w:t>下</w:t>
      </w:r>
      <w:r>
        <w:rPr>
          <w:rFonts w:ascii="Arial" w:hAnsi="Arial" w:cs="Arial"/>
          <w:i w:val="0"/>
          <w:color w:val="auto"/>
        </w:rPr>
        <w:t>订单，</w:t>
      </w:r>
      <w:r>
        <w:rPr>
          <w:rFonts w:ascii="Arial" w:hAnsi="Arial" w:cs="Arial" w:hint="eastAsia"/>
          <w:i w:val="0"/>
          <w:color w:val="auto"/>
        </w:rPr>
        <w:t>进入线下订单</w:t>
      </w:r>
      <w:r>
        <w:rPr>
          <w:rFonts w:ascii="Arial" w:hAnsi="Arial" w:cs="Arial"/>
          <w:i w:val="0"/>
          <w:color w:val="auto"/>
        </w:rPr>
        <w:t>列表</w:t>
      </w:r>
    </w:p>
    <w:p w:rsidR="004A2550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A2550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4A2550" w:rsidRPr="00B06F25" w:rsidRDefault="004A2550" w:rsidP="004A255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4A2550" w:rsidRDefault="004A2550" w:rsidP="004A255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A2550" w:rsidRPr="00B06F25" w:rsidRDefault="004A2550" w:rsidP="004A255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9405" w:dyaOrig="3406">
          <v:shape id="_x0000_i1040" type="#_x0000_t75" style="width:470.8pt;height:169.05pt" o:ole="">
            <v:imagedata r:id="rId59" o:title=""/>
          </v:shape>
          <o:OLEObject Type="Embed" ProgID="Visio.Drawing.15" ShapeID="_x0000_i1040" DrawAspect="Content" ObjectID="_1518879131" r:id="rId60"/>
        </w:object>
      </w:r>
    </w:p>
    <w:p w:rsidR="004A2550" w:rsidRDefault="004A2550" w:rsidP="004A255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4A2550" w:rsidRDefault="004A2550" w:rsidP="004A2550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线下订单只有查看权限，不能对订单进行支付、修改</w:t>
      </w:r>
      <w:r>
        <w:rPr>
          <w:rFonts w:hint="eastAsia"/>
        </w:rPr>
        <w:t>游客信息</w:t>
      </w:r>
      <w:r>
        <w:t>、修改订单等操作</w:t>
      </w:r>
    </w:p>
    <w:p w:rsidR="004A2550" w:rsidRDefault="004A2550" w:rsidP="004A2550">
      <w:pPr>
        <w:ind w:firstLine="435"/>
        <w:rPr>
          <w:rFonts w:ascii="Arial" w:hAnsi="Arial" w:cs="Arial"/>
          <w:color w:val="333333"/>
        </w:rPr>
      </w:pPr>
      <w:r>
        <w:lastRenderedPageBreak/>
        <w:t>2</w:t>
      </w:r>
      <w:r>
        <w:rPr>
          <w:rFonts w:hint="eastAsia"/>
        </w:rPr>
        <w:t>、</w:t>
      </w:r>
      <w:r>
        <w:t>其他规则与线上订单一致，</w:t>
      </w:r>
      <w:r>
        <w:rPr>
          <w:rFonts w:hint="eastAsia"/>
        </w:rPr>
        <w:t>在此不做</w:t>
      </w:r>
      <w:r>
        <w:rPr>
          <w:rFonts w:ascii="Arial" w:hAnsi="Arial" w:cs="Arial" w:hint="eastAsia"/>
          <w:color w:val="333333"/>
        </w:rPr>
        <w:t>赘述。</w:t>
      </w:r>
    </w:p>
    <w:p w:rsidR="004A2550" w:rsidRPr="004A2550" w:rsidRDefault="004A2550" w:rsidP="004A2550"/>
    <w:p w:rsidR="004A2550" w:rsidRDefault="00BE7A24">
      <w:pPr>
        <w:pStyle w:val="4"/>
      </w:pPr>
      <w:bookmarkStart w:id="124" w:name="_Toc442442388"/>
      <w:r>
        <w:rPr>
          <w:rFonts w:hint="eastAsia"/>
        </w:rPr>
        <w:t>线下订单</w:t>
      </w:r>
      <w:r>
        <w:t>详情</w:t>
      </w:r>
      <w:bookmarkEnd w:id="124"/>
    </w:p>
    <w:p w:rsidR="00BE7A24" w:rsidRPr="0028283F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7A24" w:rsidRPr="004C0DEB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</w:t>
      </w:r>
      <w:r>
        <w:rPr>
          <w:rFonts w:ascii="Arial" w:hAnsi="Arial" w:cs="Arial" w:hint="eastAsia"/>
          <w:i w:val="0"/>
          <w:color w:val="auto"/>
        </w:rPr>
        <w:t>线下</w:t>
      </w:r>
      <w:r>
        <w:rPr>
          <w:rFonts w:ascii="Arial" w:hAnsi="Arial" w:cs="Arial"/>
          <w:i w:val="0"/>
          <w:color w:val="auto"/>
        </w:rPr>
        <w:t>订单列表中点击查看详情，进入到对应订单的详情页</w:t>
      </w:r>
    </w:p>
    <w:p w:rsidR="00BE7A24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订单</w:t>
      </w:r>
    </w:p>
    <w:p w:rsidR="00BE7A24" w:rsidRDefault="00BE7A24" w:rsidP="00BE7A24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9405" w:dyaOrig="3406">
          <v:shape id="_x0000_i1041" type="#_x0000_t75" style="width:470.8pt;height:169.05pt" o:ole="">
            <v:imagedata r:id="rId59" o:title=""/>
          </v:shape>
          <o:OLEObject Type="Embed" ProgID="Visio.Drawing.15" ShapeID="_x0000_i1041" DrawAspect="Content" ObjectID="_1518879132" r:id="rId61"/>
        </w:object>
      </w:r>
    </w:p>
    <w:p w:rsidR="00BE7A24" w:rsidRDefault="00BE7A24" w:rsidP="00BE7A24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E7A24" w:rsidRPr="00BE7A24" w:rsidRDefault="00BE7A24" w:rsidP="00BE7A24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BE7A24">
        <w:rPr>
          <w:rFonts w:ascii="Arial" w:hAnsi="Arial" w:cs="Arial" w:hint="eastAsia"/>
        </w:rPr>
        <w:t>1</w:t>
      </w:r>
      <w:r w:rsidRPr="00BE7A24">
        <w:rPr>
          <w:rFonts w:ascii="Arial" w:hAnsi="Arial" w:cs="Arial" w:hint="eastAsia"/>
        </w:rPr>
        <w:t>、线下订单只有查看权限，不能对订单进行支付、修改游客信息、修改订单等操作</w:t>
      </w:r>
    </w:p>
    <w:p w:rsidR="00BE7A24" w:rsidRDefault="00BE7A24" w:rsidP="00BE7A24">
      <w:pPr>
        <w:ind w:firstLineChars="200" w:firstLine="420"/>
        <w:rPr>
          <w:rFonts w:ascii="Arial" w:hAnsi="Arial" w:cs="Arial"/>
        </w:rPr>
      </w:pPr>
      <w:r w:rsidRPr="00BE7A24">
        <w:rPr>
          <w:rFonts w:ascii="Arial" w:hAnsi="Arial" w:cs="Arial" w:hint="eastAsia"/>
        </w:rPr>
        <w:t>2</w:t>
      </w:r>
      <w:r w:rsidRPr="00BE7A24">
        <w:rPr>
          <w:rFonts w:ascii="Arial" w:hAnsi="Arial" w:cs="Arial" w:hint="eastAsia"/>
        </w:rPr>
        <w:t>、其他规则与线上订单一致，在此不做赘述。</w:t>
      </w:r>
    </w:p>
    <w:p w:rsidR="00BE7A24" w:rsidRPr="00BE7A24" w:rsidRDefault="00BE7A24" w:rsidP="00BE7A24"/>
    <w:p w:rsidR="00BE7A24" w:rsidRDefault="00BE7A24">
      <w:pPr>
        <w:pStyle w:val="4"/>
      </w:pPr>
      <w:bookmarkStart w:id="125" w:name="_Toc442442389"/>
      <w:r>
        <w:rPr>
          <w:rFonts w:hint="eastAsia"/>
        </w:rPr>
        <w:t>修改</w:t>
      </w:r>
      <w:r>
        <w:t>游客</w:t>
      </w:r>
      <w:r>
        <w:rPr>
          <w:rFonts w:hint="eastAsia"/>
        </w:rPr>
        <w:t>信息</w:t>
      </w:r>
      <w:bookmarkEnd w:id="125"/>
    </w:p>
    <w:p w:rsidR="00BE7A24" w:rsidRPr="0028283F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7A24" w:rsidRPr="004C0DEB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用户在</w:t>
      </w:r>
      <w:r>
        <w:rPr>
          <w:rFonts w:ascii="Arial" w:hAnsi="Arial" w:cs="Arial" w:hint="eastAsia"/>
          <w:i w:val="0"/>
          <w:color w:val="auto"/>
        </w:rPr>
        <w:t>线上</w:t>
      </w:r>
      <w:r>
        <w:rPr>
          <w:rFonts w:ascii="Arial" w:hAnsi="Arial" w:cs="Arial"/>
          <w:i w:val="0"/>
          <w:color w:val="auto"/>
        </w:rPr>
        <w:t>订单</w:t>
      </w:r>
      <w:r>
        <w:rPr>
          <w:rFonts w:ascii="Arial" w:hAnsi="Arial" w:cs="Arial" w:hint="eastAsia"/>
          <w:i w:val="0"/>
          <w:color w:val="auto"/>
        </w:rPr>
        <w:t>详情</w:t>
      </w:r>
      <w:r>
        <w:rPr>
          <w:rFonts w:ascii="Arial" w:hAnsi="Arial" w:cs="Arial"/>
          <w:i w:val="0"/>
          <w:color w:val="auto"/>
        </w:rPr>
        <w:t>中点击</w:t>
      </w:r>
      <w:r>
        <w:rPr>
          <w:rFonts w:ascii="Arial" w:hAnsi="Arial" w:cs="Arial" w:hint="eastAsia"/>
          <w:i w:val="0"/>
          <w:color w:val="auto"/>
        </w:rPr>
        <w:t>修改</w:t>
      </w:r>
      <w:r>
        <w:rPr>
          <w:rFonts w:ascii="Arial" w:hAnsi="Arial" w:cs="Arial"/>
          <w:i w:val="0"/>
          <w:color w:val="auto"/>
        </w:rPr>
        <w:t>，进入</w:t>
      </w:r>
      <w:r>
        <w:rPr>
          <w:rFonts w:ascii="Arial" w:hAnsi="Arial" w:cs="Arial" w:hint="eastAsia"/>
          <w:i w:val="0"/>
          <w:color w:val="auto"/>
        </w:rPr>
        <w:t>游客</w:t>
      </w:r>
      <w:r>
        <w:rPr>
          <w:rFonts w:ascii="Arial" w:hAnsi="Arial" w:cs="Arial"/>
          <w:i w:val="0"/>
          <w:color w:val="auto"/>
        </w:rPr>
        <w:t>信息编辑状态，</w:t>
      </w:r>
      <w:r>
        <w:rPr>
          <w:rFonts w:ascii="Arial" w:hAnsi="Arial" w:cs="Arial" w:hint="eastAsia"/>
          <w:i w:val="0"/>
          <w:color w:val="auto"/>
        </w:rPr>
        <w:t>方可对</w:t>
      </w:r>
      <w:r>
        <w:rPr>
          <w:rFonts w:ascii="Arial" w:hAnsi="Arial" w:cs="Arial"/>
          <w:i w:val="0"/>
          <w:color w:val="auto"/>
        </w:rPr>
        <w:t>未检票、未退票的游客</w:t>
      </w:r>
      <w:r>
        <w:rPr>
          <w:rFonts w:ascii="Arial" w:hAnsi="Arial" w:cs="Arial" w:hint="eastAsia"/>
          <w:i w:val="0"/>
          <w:color w:val="auto"/>
        </w:rPr>
        <w:t>信息</w:t>
      </w:r>
      <w:r>
        <w:rPr>
          <w:rFonts w:ascii="Arial" w:hAnsi="Arial" w:cs="Arial"/>
          <w:i w:val="0"/>
          <w:color w:val="auto"/>
        </w:rPr>
        <w:t>进行编辑</w:t>
      </w:r>
    </w:p>
    <w:p w:rsidR="00BE7A24" w:rsidRDefault="00BE7A24" w:rsidP="00BE7A24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</w:t>
      </w:r>
      <w:r>
        <w:rPr>
          <w:rFonts w:ascii="Arial" w:hAnsi="Arial" w:cs="Arial" w:hint="eastAsia"/>
          <w:i w:val="0"/>
          <w:color w:val="auto"/>
        </w:rPr>
        <w:t>登录</w:t>
      </w:r>
      <w:r>
        <w:rPr>
          <w:rFonts w:ascii="Arial" w:hAnsi="Arial" w:cs="Arial"/>
          <w:i w:val="0"/>
          <w:color w:val="auto"/>
        </w:rPr>
        <w:t>状态</w:t>
      </w:r>
    </w:p>
    <w:p w:rsidR="00BE7A24" w:rsidRDefault="00BE7A24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查看和</w:t>
      </w:r>
      <w:r>
        <w:rPr>
          <w:rFonts w:ascii="Arial" w:hAnsi="Arial" w:cs="Arial"/>
          <w:i w:val="0"/>
          <w:color w:val="auto"/>
        </w:rPr>
        <w:t>修改订单</w:t>
      </w:r>
    </w:p>
    <w:p w:rsidR="00D834E5" w:rsidRPr="00D834E5" w:rsidRDefault="00D834E5" w:rsidP="00BE7A24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游客没有退款，没有检票</w:t>
      </w:r>
    </w:p>
    <w:p w:rsidR="00BE7A24" w:rsidRDefault="00BE7A24" w:rsidP="00BE7A24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7A24" w:rsidRPr="00B06F25" w:rsidRDefault="00BE7A24" w:rsidP="00BE7A2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6800" w:dyaOrig="3406">
          <v:shape id="_x0000_i1042" type="#_x0000_t75" style="width:467.7pt;height:95.8pt" o:ole="">
            <v:imagedata r:id="rId62" o:title=""/>
          </v:shape>
          <o:OLEObject Type="Embed" ProgID="Visio.Drawing.15" ShapeID="_x0000_i1042" DrawAspect="Content" ObjectID="_1518879133" r:id="rId63"/>
        </w:object>
      </w:r>
    </w:p>
    <w:p w:rsidR="00BE7A24" w:rsidRDefault="00BE7A24" w:rsidP="00BE7A24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397642" w:rsidRDefault="00397642" w:rsidP="00BE7A24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</w:t>
      </w:r>
      <w:r w:rsidRPr="00397642">
        <w:rPr>
          <w:rFonts w:ascii="Arial" w:hAnsi="Arial" w:cs="Arial" w:hint="eastAsia"/>
        </w:rPr>
        <w:t xml:space="preserve"> 1</w:t>
      </w:r>
      <w:r w:rsidRPr="00397642">
        <w:rPr>
          <w:rFonts w:ascii="Arial" w:hAnsi="Arial" w:cs="Arial" w:hint="eastAsia"/>
        </w:rPr>
        <w:t>、</w:t>
      </w:r>
      <w:r w:rsidR="00D834E5">
        <w:rPr>
          <w:rFonts w:ascii="Arial" w:hAnsi="Arial" w:cs="Arial" w:hint="eastAsia"/>
        </w:rPr>
        <w:t>订单详情中</w:t>
      </w:r>
      <w:r w:rsidR="00D834E5">
        <w:rPr>
          <w:rFonts w:ascii="Arial" w:hAnsi="Arial" w:cs="Arial"/>
        </w:rPr>
        <w:t>，对游客的信息修改流程与之前下单中对游客信息的修改流程一致，这里不做赘述</w:t>
      </w:r>
    </w:p>
    <w:p w:rsidR="00D834E5" w:rsidRPr="00D834E5" w:rsidRDefault="00E66282" w:rsidP="00BE7A24">
      <w:r>
        <w:t xml:space="preserve"> </w:t>
      </w:r>
    </w:p>
    <w:p w:rsidR="00BD7320" w:rsidRDefault="00BD7320" w:rsidP="00BD7320">
      <w:pPr>
        <w:pStyle w:val="2"/>
        <w:jc w:val="center"/>
        <w:rPr>
          <w:rFonts w:cs="Arial"/>
          <w:szCs w:val="28"/>
        </w:rPr>
      </w:pPr>
      <w:bookmarkStart w:id="126" w:name="_Toc442442390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三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财务中心</w:t>
      </w:r>
      <w:bookmarkEnd w:id="126"/>
    </w:p>
    <w:p w:rsidR="00BD7320" w:rsidRPr="006410DF" w:rsidRDefault="00BD7320" w:rsidP="00BD7320">
      <w:pPr>
        <w:pStyle w:val="3"/>
      </w:pPr>
      <w:bookmarkStart w:id="127" w:name="_Toc442442391"/>
      <w:r w:rsidRPr="006410DF">
        <w:t>产品概述</w:t>
      </w:r>
      <w:bookmarkEnd w:id="127"/>
    </w:p>
    <w:p w:rsidR="00D4234F" w:rsidRPr="00D807CF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旅行社自己</w:t>
      </w:r>
      <w:r>
        <w:rPr>
          <w:rFonts w:ascii="Arial" w:hAnsi="Arial" w:cs="Arial"/>
          <w:i w:val="0"/>
          <w:color w:val="auto"/>
        </w:rPr>
        <w:t>的</w:t>
      </w:r>
      <w:r>
        <w:rPr>
          <w:rFonts w:ascii="Arial" w:hAnsi="Arial" w:cs="Arial" w:hint="eastAsia"/>
          <w:i w:val="0"/>
          <w:color w:val="auto"/>
        </w:rPr>
        <w:t>账户</w:t>
      </w:r>
      <w:r>
        <w:rPr>
          <w:rFonts w:ascii="Arial" w:hAnsi="Arial" w:cs="Arial"/>
          <w:i w:val="0"/>
          <w:color w:val="auto"/>
        </w:rPr>
        <w:t>钱包余额</w:t>
      </w:r>
      <w:r>
        <w:rPr>
          <w:rFonts w:ascii="Arial" w:hAnsi="Arial" w:cs="Arial" w:hint="eastAsia"/>
          <w:i w:val="0"/>
          <w:color w:val="auto"/>
        </w:rPr>
        <w:t>查询</w:t>
      </w:r>
      <w:r>
        <w:rPr>
          <w:rFonts w:ascii="Arial" w:hAnsi="Arial" w:cs="Arial"/>
          <w:i w:val="0"/>
          <w:color w:val="auto"/>
        </w:rPr>
        <w:t>，流水查询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报表查询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返利查询</w:t>
      </w:r>
    </w:p>
    <w:p w:rsidR="00BD7320" w:rsidRPr="004C0DEB" w:rsidRDefault="00BD7320" w:rsidP="00BD7320">
      <w:pPr>
        <w:pStyle w:val="3"/>
      </w:pPr>
      <w:bookmarkStart w:id="128" w:name="_Toc442442392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128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D4234F" w:rsidRPr="003247F2" w:rsidTr="008D348D">
        <w:tc>
          <w:tcPr>
            <w:tcW w:w="1271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D4234F" w:rsidRPr="003247F2" w:rsidRDefault="00D4234F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D4234F" w:rsidRPr="003247F2" w:rsidTr="008D348D">
        <w:tc>
          <w:tcPr>
            <w:tcW w:w="1271" w:type="dxa"/>
            <w:vMerge w:val="restart"/>
            <w:vAlign w:val="center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展示钱包余额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展示旅行社的现金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、金币、积分的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  <w:vAlign w:val="center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流水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相应的时间段内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现金、金币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积分的流水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查询财务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报表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所有的订单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的财务信息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收入总表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一定时间段，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的返利总收入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D4234F" w:rsidRPr="003247F2" w:rsidTr="008D348D">
        <w:tc>
          <w:tcPr>
            <w:tcW w:w="1271" w:type="dxa"/>
            <w:vMerge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收入详情</w:t>
            </w:r>
          </w:p>
        </w:tc>
        <w:tc>
          <w:tcPr>
            <w:tcW w:w="5670" w:type="dxa"/>
          </w:tcPr>
          <w:p w:rsidR="00D4234F" w:rsidRPr="00C45B14" w:rsidRDefault="00D4234F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每个景区每个产品产生的每笔订单返利收入信息</w:t>
            </w:r>
          </w:p>
        </w:tc>
        <w:tc>
          <w:tcPr>
            <w:tcW w:w="864" w:type="dxa"/>
          </w:tcPr>
          <w:p w:rsidR="00D4234F" w:rsidRPr="00C45B14" w:rsidRDefault="00D4234F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BD7320" w:rsidRPr="00D339EE" w:rsidRDefault="00BD7320" w:rsidP="00BD732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BD7320" w:rsidRPr="004C0DEB" w:rsidRDefault="00511CA9" w:rsidP="00BD7320">
      <w:pPr>
        <w:pStyle w:val="3"/>
      </w:pPr>
      <w:bookmarkStart w:id="129" w:name="_Toc442442393"/>
      <w:r>
        <w:rPr>
          <w:rFonts w:hint="eastAsia"/>
        </w:rPr>
        <w:lastRenderedPageBreak/>
        <w:t>流程</w:t>
      </w:r>
      <w:r>
        <w:t>及</w:t>
      </w:r>
      <w:r w:rsidR="00BD7320" w:rsidRPr="004C0DEB">
        <w:rPr>
          <w:rFonts w:hint="eastAsia"/>
        </w:rPr>
        <w:t>状态说明</w:t>
      </w:r>
      <w:bookmarkEnd w:id="129"/>
    </w:p>
    <w:p w:rsidR="00BD7320" w:rsidRPr="00D23B3A" w:rsidRDefault="00511CA9" w:rsidP="00ED13E4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5181" w:dyaOrig="9795">
          <v:shape id="_x0000_i1043" type="#_x0000_t75" style="width:467.7pt;height:301.75pt" o:ole="">
            <v:imagedata r:id="rId64" o:title=""/>
          </v:shape>
          <o:OLEObject Type="Embed" ProgID="Visio.Drawing.15" ShapeID="_x0000_i1043" DrawAspect="Content" ObjectID="_1518879134" r:id="rId65"/>
        </w:object>
      </w:r>
    </w:p>
    <w:p w:rsidR="00BD7320" w:rsidRDefault="00BD7320" w:rsidP="00BD7320">
      <w:pPr>
        <w:pStyle w:val="3"/>
      </w:pPr>
      <w:bookmarkStart w:id="130" w:name="_Toc442442394"/>
      <w:r w:rsidRPr="00945A4B">
        <w:t>特性</w:t>
      </w:r>
      <w:r>
        <w:rPr>
          <w:rFonts w:hint="eastAsia"/>
        </w:rPr>
        <w:t>说明</w:t>
      </w:r>
      <w:bookmarkEnd w:id="130"/>
    </w:p>
    <w:p w:rsidR="00D4234F" w:rsidRPr="004C0DEB" w:rsidRDefault="00D4234F" w:rsidP="00D4234F">
      <w:pPr>
        <w:pStyle w:val="4"/>
        <w:ind w:leftChars="135" w:left="283"/>
      </w:pPr>
      <w:bookmarkStart w:id="131" w:name="_Toc442442395"/>
      <w:r>
        <w:rPr>
          <w:rFonts w:hint="eastAsia"/>
        </w:rPr>
        <w:t>钱包</w:t>
      </w:r>
      <w:r>
        <w:t>余额</w:t>
      </w:r>
      <w:bookmarkEnd w:id="131"/>
    </w:p>
    <w:p w:rsidR="00D4234F" w:rsidRPr="0028283F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4234F" w:rsidRPr="004C0DEB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钱包，进入</w:t>
      </w:r>
      <w:r>
        <w:rPr>
          <w:rFonts w:ascii="Arial" w:hAnsi="Arial" w:cs="Arial" w:hint="eastAsia"/>
          <w:i w:val="0"/>
          <w:color w:val="auto"/>
        </w:rPr>
        <w:t>我</w:t>
      </w:r>
      <w:r>
        <w:rPr>
          <w:rFonts w:ascii="Arial" w:hAnsi="Arial" w:cs="Arial"/>
          <w:i w:val="0"/>
          <w:color w:val="auto"/>
        </w:rPr>
        <w:t>的钱包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展示钱包下，</w:t>
      </w:r>
      <w:r>
        <w:rPr>
          <w:rFonts w:ascii="Arial" w:hAnsi="Arial" w:cs="Arial" w:hint="eastAsia"/>
          <w:i w:val="0"/>
          <w:color w:val="auto"/>
        </w:rPr>
        <w:t>现金</w:t>
      </w:r>
      <w:r>
        <w:rPr>
          <w:rFonts w:ascii="Arial" w:hAnsi="Arial" w:cs="Arial"/>
          <w:i w:val="0"/>
          <w:color w:val="auto"/>
        </w:rPr>
        <w:t>、金币、积分的所有余额</w:t>
      </w:r>
    </w:p>
    <w:p w:rsidR="00D4234F" w:rsidRPr="0028283F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4234F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D4234F" w:rsidRPr="00B7143D" w:rsidRDefault="00D4234F" w:rsidP="00D4234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钱包余额</w:t>
      </w:r>
    </w:p>
    <w:p w:rsidR="00D4234F" w:rsidRDefault="00D4234F" w:rsidP="00D4234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4234F" w:rsidRPr="00291857" w:rsidRDefault="00D4234F" w:rsidP="00D4234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2940">
          <v:shape id="_x0000_i1044" type="#_x0000_t75" style="width:468.3pt;height:117.1pt" o:ole="">
            <v:imagedata r:id="rId66" o:title=""/>
          </v:shape>
          <o:OLEObject Type="Embed" ProgID="Visio.Drawing.15" ShapeID="_x0000_i1044" DrawAspect="Content" ObjectID="_1518879135" r:id="rId67"/>
        </w:object>
      </w:r>
    </w:p>
    <w:p w:rsidR="00D4234F" w:rsidRPr="009C47F8" w:rsidRDefault="00D4234F" w:rsidP="00D4234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lastRenderedPageBreak/>
        <w:t>需求描述：</w:t>
      </w:r>
    </w:p>
    <w:p w:rsidR="00C65FCD" w:rsidRDefault="00C65FCD" w:rsidP="00AD48F9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钱包</w:t>
      </w:r>
      <w:r>
        <w:t>的余额</w:t>
      </w:r>
      <w:r>
        <w:rPr>
          <w:rFonts w:hint="eastAsia"/>
        </w:rPr>
        <w:t>可查询</w:t>
      </w:r>
      <w:r>
        <w:t>内容包含：</w:t>
      </w:r>
    </w:p>
    <w:p w:rsidR="00C65FCD" w:rsidRDefault="00C65FCD" w:rsidP="00C65FCD">
      <w:pPr>
        <w:ind w:firstLine="435"/>
      </w:pPr>
      <w:r>
        <w:rPr>
          <w:rFonts w:hint="eastAsia"/>
        </w:rPr>
        <w:t>（</w:t>
      </w:r>
      <w:r w:rsidR="00AD48F9">
        <w:rPr>
          <w:rFonts w:hint="eastAsia"/>
        </w:rPr>
        <w:t>1</w:t>
      </w:r>
      <w:r>
        <w:t>）</w:t>
      </w:r>
      <w:r>
        <w:rPr>
          <w:rFonts w:hint="eastAsia"/>
        </w:rPr>
        <w:t>金币（金币</w:t>
      </w:r>
      <w:r>
        <w:t>不可提现，不可充值，只能从采购返利中获得，金币的余额只展示可用余额，冻结部分不展示，金币无有效期）</w:t>
      </w:r>
    </w:p>
    <w:p w:rsidR="00C65FCD" w:rsidRDefault="00C65FCD" w:rsidP="00C65FCD">
      <w:pPr>
        <w:ind w:firstLine="435"/>
      </w:pPr>
      <w:r>
        <w:rPr>
          <w:rFonts w:hint="eastAsia"/>
        </w:rPr>
        <w:t>（</w:t>
      </w:r>
      <w:r w:rsidR="00AD48F9">
        <w:rPr>
          <w:rFonts w:hint="eastAsia"/>
        </w:rPr>
        <w:t>2</w:t>
      </w:r>
      <w:r>
        <w:t>）</w:t>
      </w:r>
      <w:r>
        <w:rPr>
          <w:rFonts w:hint="eastAsia"/>
        </w:rPr>
        <w:t>积分（积分</w:t>
      </w:r>
      <w:r>
        <w:t>不可提现，不可充值，只能从采购</w:t>
      </w:r>
      <w:r>
        <w:rPr>
          <w:rFonts w:hint="eastAsia"/>
        </w:rPr>
        <w:t>返利</w:t>
      </w:r>
      <w:r>
        <w:t>中获得，每个</w:t>
      </w:r>
      <w:r>
        <w:rPr>
          <w:rFonts w:hint="eastAsia"/>
        </w:rPr>
        <w:t>景区</w:t>
      </w:r>
      <w:r>
        <w:t>的每个产品有自己的积分种类，各积分种类单独计数，有几个种类，余额就展示几个，不得混加，积分</w:t>
      </w:r>
      <w:r>
        <w:rPr>
          <w:rFonts w:hint="eastAsia"/>
        </w:rPr>
        <w:t>有</w:t>
      </w:r>
      <w:r>
        <w:t>有效期，到期后通过客服</w:t>
      </w:r>
      <w:r>
        <w:rPr>
          <w:rFonts w:hint="eastAsia"/>
        </w:rPr>
        <w:t>线下</w:t>
      </w:r>
      <w:r>
        <w:t>解决）</w:t>
      </w:r>
    </w:p>
    <w:p w:rsidR="00014D15" w:rsidRDefault="00014D15" w:rsidP="00C65FCD">
      <w:pPr>
        <w:ind w:firstLine="435"/>
      </w:pPr>
      <w:r>
        <w:rPr>
          <w:rFonts w:hint="eastAsia"/>
        </w:rPr>
        <w:t>页面</w:t>
      </w:r>
      <w:r>
        <w:t>如下</w:t>
      </w:r>
      <w:r>
        <w:rPr>
          <w:rFonts w:hint="eastAsia"/>
        </w:rPr>
        <w:t>：</w:t>
      </w:r>
    </w:p>
    <w:p w:rsidR="00014D15" w:rsidRPr="00C65FCD" w:rsidRDefault="00194FFE" w:rsidP="00014D15">
      <w:r>
        <w:rPr>
          <w:noProof/>
        </w:rPr>
        <w:drawing>
          <wp:inline distT="0" distB="0" distL="0" distR="0" wp14:anchorId="7A3C9092" wp14:editId="0083227C">
            <wp:extent cx="5943600" cy="55473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B" w:rsidRDefault="00BE30CB">
      <w:pPr>
        <w:pStyle w:val="4"/>
      </w:pPr>
      <w:bookmarkStart w:id="132" w:name="_Toc442442396"/>
      <w:r>
        <w:rPr>
          <w:rFonts w:hint="eastAsia"/>
        </w:rPr>
        <w:t>查询</w:t>
      </w:r>
      <w:r>
        <w:t>钱包流水</w:t>
      </w:r>
      <w:bookmarkEnd w:id="132"/>
    </w:p>
    <w:p w:rsidR="00BE30CB" w:rsidRPr="0028283F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E30CB" w:rsidRPr="004C0DE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用户点击我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钱包，进入</w:t>
      </w:r>
      <w:r>
        <w:rPr>
          <w:rFonts w:ascii="Arial" w:hAnsi="Arial" w:cs="Arial" w:hint="eastAsia"/>
          <w:i w:val="0"/>
          <w:color w:val="auto"/>
        </w:rPr>
        <w:t>我</w:t>
      </w:r>
      <w:r>
        <w:rPr>
          <w:rFonts w:ascii="Arial" w:hAnsi="Arial" w:cs="Arial"/>
          <w:i w:val="0"/>
          <w:color w:val="auto"/>
        </w:rPr>
        <w:t>的钱包</w:t>
      </w:r>
      <w:r>
        <w:rPr>
          <w:rFonts w:ascii="Arial" w:hAnsi="Arial" w:cs="Arial" w:hint="eastAsia"/>
          <w:i w:val="0"/>
          <w:color w:val="auto"/>
        </w:rPr>
        <w:t>，选择需要</w:t>
      </w:r>
      <w:r>
        <w:rPr>
          <w:rFonts w:ascii="Arial" w:hAnsi="Arial" w:cs="Arial"/>
          <w:i w:val="0"/>
          <w:color w:val="auto"/>
        </w:rPr>
        <w:t>查询的</w:t>
      </w:r>
      <w:r>
        <w:rPr>
          <w:rFonts w:ascii="Arial" w:hAnsi="Arial" w:cs="Arial" w:hint="eastAsia"/>
          <w:i w:val="0"/>
          <w:color w:val="auto"/>
        </w:rPr>
        <w:t>条件</w:t>
      </w:r>
      <w:r>
        <w:rPr>
          <w:rFonts w:ascii="Arial" w:hAnsi="Arial" w:cs="Arial"/>
          <w:i w:val="0"/>
          <w:color w:val="auto"/>
        </w:rPr>
        <w:t>，进行该条件下，现金、金币、积分的流水情况。</w:t>
      </w:r>
    </w:p>
    <w:p w:rsidR="00BE30CB" w:rsidRPr="0028283F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E30C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E30CB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钱包余额</w:t>
      </w:r>
    </w:p>
    <w:p w:rsidR="00BE30CB" w:rsidRPr="00B7143D" w:rsidRDefault="00BE30CB" w:rsidP="00BE30CB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</w:t>
      </w:r>
      <w:r>
        <w:rPr>
          <w:rFonts w:ascii="Arial" w:hAnsi="Arial" w:cs="Arial" w:hint="eastAsia"/>
          <w:i w:val="0"/>
          <w:color w:val="auto"/>
        </w:rPr>
        <w:t>权限查询</w:t>
      </w:r>
      <w:r>
        <w:rPr>
          <w:rFonts w:ascii="Arial" w:hAnsi="Arial" w:cs="Arial"/>
          <w:i w:val="0"/>
          <w:color w:val="auto"/>
        </w:rPr>
        <w:t>钱包流水</w:t>
      </w:r>
    </w:p>
    <w:p w:rsidR="00BE30CB" w:rsidRDefault="00BE30CB" w:rsidP="00BE30CB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E30CB" w:rsidRPr="00291857" w:rsidRDefault="00BE30CB" w:rsidP="00BE30CB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2940">
          <v:shape id="_x0000_i1045" type="#_x0000_t75" style="width:468.3pt;height:117.1pt" o:ole="">
            <v:imagedata r:id="rId66" o:title=""/>
          </v:shape>
          <o:OLEObject Type="Embed" ProgID="Visio.Drawing.15" ShapeID="_x0000_i1045" DrawAspect="Content" ObjectID="_1518879136" r:id="rId69"/>
        </w:object>
      </w:r>
    </w:p>
    <w:p w:rsidR="00BE30CB" w:rsidRPr="009C47F8" w:rsidRDefault="00BE30CB" w:rsidP="00BE30CB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E30CB" w:rsidRDefault="00BE30CB" w:rsidP="00BE30CB">
      <w:r>
        <w:rPr>
          <w:rFonts w:hint="eastAsia"/>
        </w:rPr>
        <w:t xml:space="preserve">    </w:t>
      </w:r>
      <w:r>
        <w:t>1</w:t>
      </w:r>
      <w:r>
        <w:rPr>
          <w:rFonts w:hint="eastAsia"/>
        </w:rPr>
        <w:t>、</w:t>
      </w:r>
      <w:r>
        <w:t>可筛选字段为：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4956"/>
        <w:gridCol w:w="2552"/>
      </w:tblGrid>
      <w:tr w:rsidR="00BE30CB" w:rsidRPr="003247F2" w:rsidTr="00A32376">
        <w:tc>
          <w:tcPr>
            <w:tcW w:w="1843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4956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描述</w:t>
            </w:r>
          </w:p>
        </w:tc>
        <w:tc>
          <w:tcPr>
            <w:tcW w:w="2552" w:type="dxa"/>
            <w:shd w:val="clear" w:color="auto" w:fill="C0C0C0"/>
          </w:tcPr>
          <w:p w:rsidR="00BE30CB" w:rsidRPr="003247F2" w:rsidRDefault="00BE30CB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 w:rsidR="00A3237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号</w:t>
            </w:r>
            <w:r w:rsidR="00A32376">
              <w:rPr>
                <w:rFonts w:ascii="Arial" w:hAnsi="Arial" w:cs="Arial"/>
                <w:color w:val="000000" w:themeColor="text1"/>
                <w:sz w:val="18"/>
                <w:szCs w:val="18"/>
              </w:rPr>
              <w:t>为第一优先搜索条件</w:t>
            </w:r>
            <w:r w:rsidR="00A32376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A32376"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输入后只检索该订单号流水</w:t>
            </w: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流水形式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收入，不选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查看对象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、现金、积分，不选全部展示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BE30CB" w:rsidRPr="003247F2" w:rsidTr="00A32376">
        <w:tc>
          <w:tcPr>
            <w:tcW w:w="1843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4956" w:type="dxa"/>
          </w:tcPr>
          <w:p w:rsidR="00BE30CB" w:rsidRPr="00C45B14" w:rsidRDefault="00BE30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后，按照时间倒序排列；不选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时间倒序全部展示</w:t>
            </w:r>
          </w:p>
        </w:tc>
        <w:tc>
          <w:tcPr>
            <w:tcW w:w="2552" w:type="dxa"/>
          </w:tcPr>
          <w:p w:rsidR="00BE30CB" w:rsidRPr="00C45B14" w:rsidRDefault="00BE30CB" w:rsidP="008D348D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BE30CB" w:rsidRDefault="00014D15" w:rsidP="00014D15">
      <w:pPr>
        <w:ind w:firstLine="435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查询后</w:t>
      </w:r>
      <w:r>
        <w:rPr>
          <w:rFonts w:hint="eastAsia"/>
        </w:rPr>
        <w:t>，</w:t>
      </w:r>
      <w:r>
        <w:t>以列表形式，按照流水产生的时间顺序倒序排列，列表采用分页显示，一页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数据，</w:t>
      </w:r>
      <w:r>
        <w:rPr>
          <w:rFonts w:hint="eastAsia"/>
        </w:rPr>
        <w:t>显示</w:t>
      </w:r>
      <w:r>
        <w:t>字段包含：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该条流水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对应的订单号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流水产生时间</w:t>
            </w:r>
          </w:p>
        </w:tc>
        <w:tc>
          <w:tcPr>
            <w:tcW w:w="7512" w:type="dxa"/>
          </w:tcPr>
          <w:p w:rsidR="00014D15" w:rsidRPr="003B6E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项目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做什么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行为产生的流水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收入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每条流水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只可存在一个状态</w:t>
            </w: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该条流水后，查询对象的剩余额度</w:t>
            </w: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摘要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页面</w:t>
      </w:r>
      <w:r>
        <w:t>如下：</w:t>
      </w:r>
    </w:p>
    <w:p w:rsidR="00014D15" w:rsidRPr="00014D15" w:rsidRDefault="00194FFE" w:rsidP="00014D15">
      <w:r>
        <w:rPr>
          <w:noProof/>
        </w:rPr>
        <w:lastRenderedPageBreak/>
        <w:drawing>
          <wp:inline distT="0" distB="0" distL="0" distR="0" wp14:anchorId="41CEA2D3" wp14:editId="2F493FD6">
            <wp:extent cx="5943600" cy="55473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B" w:rsidRPr="00BE30CB" w:rsidRDefault="00BE30CB" w:rsidP="00BE30CB"/>
    <w:p w:rsidR="00014D15" w:rsidRDefault="00014D15">
      <w:pPr>
        <w:pStyle w:val="4"/>
      </w:pPr>
      <w:bookmarkStart w:id="133" w:name="_Toc442442397"/>
      <w:r>
        <w:rPr>
          <w:rFonts w:hint="eastAsia"/>
        </w:rPr>
        <w:t>查询</w:t>
      </w:r>
      <w:r>
        <w:t>财务报表</w:t>
      </w:r>
      <w:bookmarkEnd w:id="133"/>
    </w:p>
    <w:p w:rsidR="00014D15" w:rsidRPr="0028283F" w:rsidRDefault="00014D15" w:rsidP="00014D15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014D15" w:rsidRPr="004C0DEB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、点击财务报表</w:t>
      </w:r>
      <w:r>
        <w:rPr>
          <w:rFonts w:ascii="Arial" w:hAnsi="Arial" w:cs="Arial"/>
          <w:i w:val="0"/>
          <w:color w:val="auto"/>
        </w:rPr>
        <w:t>，进入财务报表</w:t>
      </w:r>
      <w:r>
        <w:rPr>
          <w:rFonts w:ascii="Arial" w:hAnsi="Arial" w:cs="Arial" w:hint="eastAsia"/>
          <w:i w:val="0"/>
          <w:color w:val="auto"/>
        </w:rPr>
        <w:t>页面</w:t>
      </w:r>
      <w:r>
        <w:rPr>
          <w:rFonts w:ascii="Arial" w:hAnsi="Arial" w:cs="Arial"/>
          <w:i w:val="0"/>
          <w:color w:val="auto"/>
        </w:rPr>
        <w:t>，输入需要查询的条件，进行查询，最后显示查询结果，点击该结果</w:t>
      </w:r>
      <w:r>
        <w:rPr>
          <w:rFonts w:ascii="Arial" w:hAnsi="Arial" w:cs="Arial" w:hint="eastAsia"/>
          <w:i w:val="0"/>
          <w:color w:val="auto"/>
        </w:rPr>
        <w:t>后</w:t>
      </w:r>
      <w:r>
        <w:rPr>
          <w:rFonts w:ascii="Arial" w:hAnsi="Arial" w:cs="Arial"/>
          <w:i w:val="0"/>
          <w:color w:val="auto"/>
        </w:rPr>
        <w:t>的详情按钮，进入订单详情</w:t>
      </w:r>
    </w:p>
    <w:p w:rsidR="00014D15" w:rsidRPr="0028283F" w:rsidRDefault="00014D15" w:rsidP="00014D15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014D15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014D15" w:rsidRDefault="00014D15" w:rsidP="00014D15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财务报表</w:t>
      </w:r>
    </w:p>
    <w:p w:rsidR="00014D15" w:rsidRDefault="00014D15" w:rsidP="00014D15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014D15" w:rsidRPr="00291857" w:rsidRDefault="00014D15" w:rsidP="00014D15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966" w:dyaOrig="1005">
          <v:shape id="_x0000_i1046" type="#_x0000_t75" style="width:467.7pt;height:34.45pt" o:ole="">
            <v:imagedata r:id="rId70" o:title=""/>
          </v:shape>
          <o:OLEObject Type="Embed" ProgID="Visio.Drawing.15" ShapeID="_x0000_i1046" DrawAspect="Content" ObjectID="_1518879137" r:id="rId71"/>
        </w:object>
      </w:r>
    </w:p>
    <w:p w:rsidR="00014D15" w:rsidRDefault="00014D15" w:rsidP="00014D15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014D15" w:rsidRPr="00014D15" w:rsidRDefault="00014D15" w:rsidP="00014D15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</w:t>
      </w:r>
      <w:r w:rsidRPr="00014D15">
        <w:rPr>
          <w:rFonts w:ascii="Arial" w:hAnsi="Arial" w:cs="Arial" w:hint="eastAsia"/>
        </w:rPr>
        <w:t xml:space="preserve"> 1</w:t>
      </w:r>
      <w:r w:rsidRPr="00014D15">
        <w:rPr>
          <w:rFonts w:ascii="Arial" w:hAnsi="Arial" w:cs="Arial" w:hint="eastAsia"/>
        </w:rPr>
        <w:t>、财务</w:t>
      </w:r>
      <w:r w:rsidRPr="00014D15">
        <w:rPr>
          <w:rFonts w:ascii="Arial" w:hAnsi="Arial" w:cs="Arial"/>
        </w:rPr>
        <w:t>报表的查询字段包括：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产品名称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014D15" w:rsidRPr="003B6E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状态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预定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14D15" w:rsidTr="008D348D">
        <w:tc>
          <w:tcPr>
            <w:tcW w:w="1838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14D15" w:rsidRDefault="00014D15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2</w:t>
      </w:r>
      <w:r>
        <w:rPr>
          <w:rFonts w:hint="eastAsia"/>
        </w:rPr>
        <w:t>、财务</w:t>
      </w:r>
      <w:r>
        <w:t>报表</w:t>
      </w:r>
      <w:r>
        <w:rPr>
          <w:rFonts w:hint="eastAsia"/>
        </w:rPr>
        <w:t>每条数据</w:t>
      </w:r>
      <w:r>
        <w:t>需要展示</w:t>
      </w:r>
      <w:r>
        <w:rPr>
          <w:rFonts w:hint="eastAsia"/>
        </w:rPr>
        <w:t>字段</w:t>
      </w:r>
      <w:r>
        <w:t>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14D15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14D15" w:rsidRPr="003B6E15" w:rsidRDefault="00014D15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大数据库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预定时间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的游客中，最后一名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游客的检票时间</w:t>
            </w:r>
          </w:p>
        </w:tc>
      </w:tr>
      <w:tr w:rsidR="00194FFE" w:rsidTr="008D348D">
        <w:tc>
          <w:tcPr>
            <w:tcW w:w="1838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来源</w:t>
            </w:r>
          </w:p>
        </w:tc>
        <w:tc>
          <w:tcPr>
            <w:tcW w:w="7512" w:type="dxa"/>
          </w:tcPr>
          <w:p w:rsidR="00194FFE" w:rsidRPr="003B6E15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、部门、旅行社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景区名称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4" w:author="Zhao Kai" w:date="2016-03-04T11:1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景区</w:t>
              </w:r>
              <w:proofErr w:type="gramStart"/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端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数据</w:t>
              </w:r>
            </w:ins>
            <w:proofErr w:type="gramEnd"/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产品名称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5" w:author="Zhao Kai" w:date="2016-03-04T11:1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供应端的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产品名称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6" w:author="Zhao Kai" w:date="2016-03-04T11:1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供应端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的票型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产品的购买数量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结算价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每个产品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的结算价</w:t>
            </w:r>
            <w:ins w:id="137" w:author="Zhao Kai" w:date="2016-03-04T11:2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</w:ins>
            <w:ins w:id="138" w:author="Zhao Kai" w:date="2016-03-04T11:22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景区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的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194FFE" w:rsidRPr="00802CAE" w:rsidRDefault="00194FFE" w:rsidP="00802CA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</w:t>
            </w:r>
            <w:ins w:id="139" w:author="Zhao Kai" w:date="2016-03-04T11:23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</w:ins>
            <w:ins w:id="140" w:author="Zhao Kai" w:date="2016-03-04T11:26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该订单实际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支付金额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退款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支出金币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的信息</w:t>
            </w:r>
            <w:ins w:id="141" w:author="Zhao Kai" w:date="2016-03-04T11:27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该订单金币抵用金额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获得金币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或过期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，总共产生的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的信息</w:t>
            </w:r>
            <w:ins w:id="142" w:author="Zhao Kai" w:date="2016-03-04T11:28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，实际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支付的积分类型的积分数量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检票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或过期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，总共产生的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</w:t>
            </w: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订单状态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43" w:author="Zhao Kai" w:date="2016-03-04T11:2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创建订单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时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选择的部门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194FFE" w:rsidRDefault="00802CA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44" w:author="Zhao Kai" w:date="2016-03-04T11:2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创建订单时选择的导游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下单人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的订单时的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操作人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ins w:id="145" w:author="Zhao Kai" w:date="2016-03-04T11:29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</w:t>
              </w:r>
            </w:ins>
            <w:ins w:id="146" w:author="Zhao Kai" w:date="2016-03-04T11:3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该字段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没有填写，则显示</w:t>
              </w:r>
              <w:proofErr w:type="gramStart"/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帐号</w:t>
              </w:r>
            </w:ins>
            <w:proofErr w:type="gramEnd"/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支付人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完成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支付的操作人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ins w:id="147" w:author="Zhao Kai" w:date="2016-03-04T11:30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该字段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没有填写，则显示</w:t>
              </w:r>
              <w:proofErr w:type="gramStart"/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帐号</w:t>
              </w:r>
            </w:ins>
            <w:proofErr w:type="gramEnd"/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现金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所查条件下的报表的现金支出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48" w:author="Zhao Kai" w:date="2016-03-04T11:34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</w:t>
              </w:r>
            </w:ins>
            <w:ins w:id="149" w:author="Zhao Kai" w:date="2016-03-04T11:35:00Z"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收入现金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所查条件下的报表的现金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50" w:author="Zhao Kai" w:date="2016-03-04T11:35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194FFE" w:rsidTr="008D348D">
        <w:tc>
          <w:tcPr>
            <w:tcW w:w="1838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支出金币</w:t>
            </w:r>
          </w:p>
        </w:tc>
        <w:tc>
          <w:tcPr>
            <w:tcW w:w="7512" w:type="dxa"/>
          </w:tcPr>
          <w:p w:rsidR="00194FFE" w:rsidRDefault="00194FFE" w:rsidP="00194FF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51" w:author="Zhao Kai" w:date="2016-03-04T11:35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014D15" w:rsidTr="008D348D">
        <w:tc>
          <w:tcPr>
            <w:tcW w:w="1838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收入金币</w:t>
            </w:r>
          </w:p>
        </w:tc>
        <w:tc>
          <w:tcPr>
            <w:tcW w:w="7512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52" w:author="Zhao Kai" w:date="2016-03-04T11:35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014D15" w:rsidTr="008D348D">
        <w:tc>
          <w:tcPr>
            <w:tcW w:w="1838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总支出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积分</w:t>
            </w:r>
          </w:p>
        </w:tc>
        <w:tc>
          <w:tcPr>
            <w:tcW w:w="7512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支出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53" w:author="Zhao Kai" w:date="2016-03-04T11:35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  <w:tr w:rsidR="00014D15" w:rsidTr="008D348D">
        <w:tc>
          <w:tcPr>
            <w:tcW w:w="1838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总收入积分</w:t>
            </w:r>
          </w:p>
        </w:tc>
        <w:tc>
          <w:tcPr>
            <w:tcW w:w="7512" w:type="dxa"/>
          </w:tcPr>
          <w:p w:rsidR="00014D15" w:rsidRDefault="00014D15" w:rsidP="00014D1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所查条件下的报表的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积分收入总和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分页影响</w:t>
            </w:r>
            <w:ins w:id="154" w:author="Zhao Kai" w:date="2016-03-04T11:35:00Z"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；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初始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没有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查询条件时，</w:t>
              </w:r>
              <w:r w:rsidR="00802CAE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不做</w:t>
              </w:r>
              <w:r w:rsidR="00802CA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展示</w:t>
              </w:r>
            </w:ins>
          </w:p>
        </w:tc>
      </w:tr>
    </w:tbl>
    <w:p w:rsidR="00014D15" w:rsidRDefault="00014D15" w:rsidP="00014D15">
      <w:pPr>
        <w:ind w:firstLine="435"/>
      </w:pPr>
      <w:r>
        <w:rPr>
          <w:rFonts w:hint="eastAsia"/>
        </w:rPr>
        <w:t>页面</w:t>
      </w:r>
      <w:r>
        <w:t>展示如下：</w:t>
      </w:r>
    </w:p>
    <w:p w:rsidR="00014D15" w:rsidRDefault="00014D15" w:rsidP="00014D15">
      <w:r>
        <w:rPr>
          <w:noProof/>
        </w:rPr>
        <w:drawing>
          <wp:inline distT="0" distB="0" distL="0" distR="0" wp14:anchorId="2822C91D" wp14:editId="598A253E">
            <wp:extent cx="5943600" cy="2985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D" w:rsidRPr="00014D15" w:rsidRDefault="008D348D" w:rsidP="00014D15"/>
    <w:p w:rsidR="008D348D" w:rsidRDefault="008D348D">
      <w:pPr>
        <w:pStyle w:val="4"/>
      </w:pPr>
      <w:bookmarkStart w:id="155" w:name="_Toc442442398"/>
      <w:r>
        <w:rPr>
          <w:rFonts w:hint="eastAsia"/>
        </w:rPr>
        <w:t>查询</w:t>
      </w:r>
      <w:r>
        <w:t>返利收入表和</w:t>
      </w:r>
      <w:r>
        <w:rPr>
          <w:rFonts w:hint="eastAsia"/>
        </w:rPr>
        <w:t>详情</w:t>
      </w:r>
      <w:bookmarkEnd w:id="155"/>
    </w:p>
    <w:p w:rsidR="008D348D" w:rsidRPr="0028283F" w:rsidRDefault="008D348D" w:rsidP="008D348D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8D348D" w:rsidRPr="004C0DEB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、点击返利查询</w:t>
      </w:r>
      <w:r>
        <w:rPr>
          <w:rFonts w:ascii="Arial" w:hAnsi="Arial" w:cs="Arial"/>
          <w:i w:val="0"/>
          <w:color w:val="auto"/>
        </w:rPr>
        <w:t>，进入返利收入表页面，</w:t>
      </w:r>
      <w:r>
        <w:rPr>
          <w:rFonts w:ascii="Arial" w:hAnsi="Arial" w:cs="Arial" w:hint="eastAsia"/>
          <w:i w:val="0"/>
          <w:color w:val="auto"/>
        </w:rPr>
        <w:t>该页面</w:t>
      </w:r>
      <w:r>
        <w:rPr>
          <w:rFonts w:ascii="Arial" w:hAnsi="Arial" w:cs="Arial"/>
          <w:i w:val="0"/>
          <w:color w:val="auto"/>
        </w:rPr>
        <w:t>展示</w:t>
      </w:r>
      <w:r>
        <w:rPr>
          <w:rFonts w:ascii="Arial" w:hAnsi="Arial" w:cs="Arial" w:hint="eastAsia"/>
          <w:i w:val="0"/>
          <w:color w:val="auto"/>
        </w:rPr>
        <w:t>查询时间内</w:t>
      </w:r>
      <w:r>
        <w:rPr>
          <w:rFonts w:ascii="Arial" w:hAnsi="Arial" w:cs="Arial"/>
          <w:i w:val="0"/>
          <w:color w:val="auto"/>
        </w:rPr>
        <w:t>所有景区的</w:t>
      </w:r>
      <w:r>
        <w:rPr>
          <w:rFonts w:ascii="Arial" w:hAnsi="Arial" w:cs="Arial" w:hint="eastAsia"/>
          <w:i w:val="0"/>
          <w:color w:val="auto"/>
        </w:rPr>
        <w:t>采购</w:t>
      </w:r>
      <w:r>
        <w:rPr>
          <w:rFonts w:ascii="Arial" w:hAnsi="Arial" w:cs="Arial"/>
          <w:i w:val="0"/>
          <w:color w:val="auto"/>
        </w:rPr>
        <w:t>产品</w:t>
      </w:r>
      <w:r>
        <w:rPr>
          <w:rFonts w:ascii="Arial" w:hAnsi="Arial" w:cs="Arial" w:hint="eastAsia"/>
          <w:i w:val="0"/>
          <w:color w:val="auto"/>
        </w:rPr>
        <w:t>所</w:t>
      </w:r>
      <w:r>
        <w:rPr>
          <w:rFonts w:ascii="Arial" w:hAnsi="Arial" w:cs="Arial"/>
          <w:i w:val="0"/>
          <w:color w:val="auto"/>
        </w:rPr>
        <w:t>产生的返利数据，点击查看</w:t>
      </w:r>
      <w:r>
        <w:rPr>
          <w:rFonts w:ascii="Arial" w:hAnsi="Arial" w:cs="Arial" w:hint="eastAsia"/>
          <w:i w:val="0"/>
          <w:color w:val="auto"/>
        </w:rPr>
        <w:t>详情</w:t>
      </w:r>
      <w:r>
        <w:rPr>
          <w:rFonts w:ascii="Arial" w:hAnsi="Arial" w:cs="Arial"/>
          <w:i w:val="0"/>
          <w:color w:val="auto"/>
        </w:rPr>
        <w:t>，进入某景区的某产品在查询条件下的订单</w:t>
      </w:r>
      <w:r>
        <w:rPr>
          <w:rFonts w:ascii="Arial" w:hAnsi="Arial" w:cs="Arial" w:hint="eastAsia"/>
          <w:i w:val="0"/>
          <w:color w:val="auto"/>
        </w:rPr>
        <w:t>情况</w:t>
      </w:r>
      <w:r>
        <w:rPr>
          <w:rFonts w:ascii="Arial" w:hAnsi="Arial" w:cs="Arial"/>
          <w:i w:val="0"/>
          <w:color w:val="auto"/>
        </w:rPr>
        <w:t>，点击订单详情，</w:t>
      </w:r>
      <w:r>
        <w:rPr>
          <w:rFonts w:ascii="Arial" w:hAnsi="Arial" w:cs="Arial" w:hint="eastAsia"/>
          <w:i w:val="0"/>
          <w:color w:val="auto"/>
        </w:rPr>
        <w:t>进入</w:t>
      </w:r>
      <w:r>
        <w:rPr>
          <w:rFonts w:ascii="Arial" w:hAnsi="Arial" w:cs="Arial"/>
          <w:i w:val="0"/>
          <w:color w:val="auto"/>
        </w:rPr>
        <w:t>该订单详情页面</w:t>
      </w:r>
    </w:p>
    <w:p w:rsidR="008D348D" w:rsidRPr="0028283F" w:rsidRDefault="008D348D" w:rsidP="008D348D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8D348D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8D348D" w:rsidRDefault="008D348D" w:rsidP="008D348D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查看</w:t>
      </w:r>
      <w:r>
        <w:rPr>
          <w:rFonts w:ascii="Arial" w:hAnsi="Arial" w:cs="Arial"/>
          <w:i w:val="0"/>
          <w:color w:val="auto"/>
        </w:rPr>
        <w:t>返利收入</w:t>
      </w:r>
    </w:p>
    <w:p w:rsidR="008D348D" w:rsidRDefault="008D348D" w:rsidP="008D348D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8D348D" w:rsidRPr="00291857" w:rsidRDefault="008D348D" w:rsidP="008D348D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3966" w:dyaOrig="1005">
          <v:shape id="_x0000_i1047" type="#_x0000_t75" style="width:467.7pt;height:34.45pt" o:ole="">
            <v:imagedata r:id="rId70" o:title=""/>
          </v:shape>
          <o:OLEObject Type="Embed" ProgID="Visio.Drawing.15" ShapeID="_x0000_i1047" DrawAspect="Content" ObjectID="_1518879138" r:id="rId73"/>
        </w:object>
      </w:r>
    </w:p>
    <w:p w:rsidR="008D348D" w:rsidRDefault="008D348D" w:rsidP="008D348D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8D348D" w:rsidRDefault="008D348D" w:rsidP="008D348D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t xml:space="preserve">    </w:t>
      </w:r>
      <w:r w:rsidRPr="003E0815">
        <w:rPr>
          <w:rFonts w:ascii="Arial" w:hAnsi="Arial" w:cs="Arial" w:hint="eastAsia"/>
          <w:color w:val="000000" w:themeColor="text1"/>
          <w:szCs w:val="18"/>
        </w:rPr>
        <w:t>1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销售返利收入表的查询字段有：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D348D" w:rsidTr="008D348D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D348D" w:rsidRPr="003B6E15" w:rsidRDefault="008D348D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D348D" w:rsidRPr="003B6E15" w:rsidRDefault="008D348D" w:rsidP="008D348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D348D" w:rsidTr="008D348D">
        <w:tc>
          <w:tcPr>
            <w:tcW w:w="1838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查询时间段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D348D" w:rsidTr="008D348D">
        <w:tc>
          <w:tcPr>
            <w:tcW w:w="1838" w:type="dxa"/>
          </w:tcPr>
          <w:p w:rsidR="008D348D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票型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8D348D" w:rsidTr="008D348D">
        <w:tc>
          <w:tcPr>
            <w:tcW w:w="1838" w:type="dxa"/>
          </w:tcPr>
          <w:p w:rsidR="008D348D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票品</w:t>
            </w:r>
          </w:p>
        </w:tc>
        <w:tc>
          <w:tcPr>
            <w:tcW w:w="7512" w:type="dxa"/>
          </w:tcPr>
          <w:p w:rsidR="008D348D" w:rsidRPr="003B6E15" w:rsidRDefault="008D348D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8D348D">
        <w:tc>
          <w:tcPr>
            <w:tcW w:w="1838" w:type="dxa"/>
          </w:tcPr>
          <w:p w:rsidR="00D958CB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景区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958CB" w:rsidRPr="003B6E15" w:rsidRDefault="00D958CB" w:rsidP="008D348D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D958CB" w:rsidRPr="003E0815" w:rsidRDefault="00D958CB" w:rsidP="00D958CB">
      <w:pPr>
        <w:ind w:firstLine="360"/>
        <w:rPr>
          <w:rFonts w:ascii="Arial" w:hAnsi="Arial" w:cs="Arial"/>
          <w:color w:val="000000" w:themeColor="text1"/>
          <w:szCs w:val="18"/>
        </w:rPr>
      </w:pPr>
      <w:r w:rsidRPr="003E0815">
        <w:rPr>
          <w:rFonts w:ascii="Arial" w:hAnsi="Arial" w:cs="Arial" w:hint="eastAsia"/>
          <w:color w:val="000000" w:themeColor="text1"/>
          <w:szCs w:val="18"/>
        </w:rPr>
        <w:t>2</w:t>
      </w:r>
      <w:r w:rsidRPr="003E0815">
        <w:rPr>
          <w:rFonts w:ascii="Arial" w:hAnsi="Arial" w:cs="Arial" w:hint="eastAsia"/>
          <w:color w:val="000000" w:themeColor="text1"/>
          <w:szCs w:val="18"/>
        </w:rPr>
        <w:t>、查询</w:t>
      </w:r>
      <w:r w:rsidRPr="003E0815">
        <w:rPr>
          <w:rFonts w:ascii="Arial" w:hAnsi="Arial" w:cs="Arial"/>
          <w:color w:val="000000" w:themeColor="text1"/>
          <w:szCs w:val="18"/>
        </w:rPr>
        <w:t>的展示结果，</w:t>
      </w:r>
      <w:r w:rsidRPr="003E0815">
        <w:rPr>
          <w:rFonts w:ascii="Arial" w:hAnsi="Arial" w:cs="Arial" w:hint="eastAsia"/>
          <w:color w:val="000000" w:themeColor="text1"/>
          <w:szCs w:val="18"/>
        </w:rPr>
        <w:t>按照</w:t>
      </w:r>
      <w:r w:rsidRPr="003E0815">
        <w:rPr>
          <w:rFonts w:ascii="Arial" w:hAnsi="Arial" w:cs="Arial"/>
          <w:color w:val="000000" w:themeColor="text1"/>
          <w:szCs w:val="18"/>
        </w:rPr>
        <w:t>景区拼音首字母正序顺序排列，不输入条件，为</w:t>
      </w:r>
      <w:proofErr w:type="gramStart"/>
      <w:r w:rsidRPr="003E0815">
        <w:rPr>
          <w:rFonts w:ascii="Arial" w:hAnsi="Arial" w:cs="Arial" w:hint="eastAsia"/>
          <w:color w:val="000000" w:themeColor="text1"/>
          <w:szCs w:val="18"/>
        </w:rPr>
        <w:t>全</w:t>
      </w:r>
      <w:r w:rsidRPr="003E0815">
        <w:rPr>
          <w:rFonts w:ascii="Arial" w:hAnsi="Arial" w:cs="Arial"/>
          <w:color w:val="000000" w:themeColor="text1"/>
          <w:szCs w:val="18"/>
        </w:rPr>
        <w:t>条件</w:t>
      </w:r>
      <w:proofErr w:type="gramEnd"/>
      <w:r w:rsidRPr="003E0815">
        <w:rPr>
          <w:rFonts w:ascii="Arial" w:hAnsi="Arial" w:cs="Arial"/>
          <w:color w:val="000000" w:themeColor="text1"/>
          <w:szCs w:val="18"/>
        </w:rPr>
        <w:t>查询</w:t>
      </w:r>
      <w:r w:rsidRPr="003E0815">
        <w:rPr>
          <w:rFonts w:ascii="Arial" w:hAnsi="Arial" w:cs="Arial" w:hint="eastAsia"/>
          <w:color w:val="000000" w:themeColor="text1"/>
          <w:szCs w:val="18"/>
        </w:rPr>
        <w:t>，</w:t>
      </w:r>
      <w:r w:rsidRPr="003E0815">
        <w:rPr>
          <w:rFonts w:ascii="Arial" w:hAnsi="Arial" w:cs="Arial"/>
          <w:color w:val="000000" w:themeColor="text1"/>
          <w:szCs w:val="18"/>
        </w:rPr>
        <w:t>结果分页显示，一页显示</w:t>
      </w:r>
      <w:r w:rsidRPr="003E0815">
        <w:rPr>
          <w:rFonts w:ascii="Arial" w:hAnsi="Arial" w:cs="Arial" w:hint="eastAsia"/>
          <w:color w:val="000000" w:themeColor="text1"/>
          <w:szCs w:val="18"/>
        </w:rPr>
        <w:t>20</w:t>
      </w:r>
      <w:r w:rsidRPr="003E0815">
        <w:rPr>
          <w:rFonts w:ascii="Arial" w:hAnsi="Arial" w:cs="Arial" w:hint="eastAsia"/>
          <w:color w:val="000000" w:themeColor="text1"/>
          <w:szCs w:val="18"/>
        </w:rPr>
        <w:t>条</w:t>
      </w:r>
      <w:r w:rsidRPr="003E0815">
        <w:rPr>
          <w:rFonts w:ascii="Arial" w:hAnsi="Arial" w:cs="Arial"/>
          <w:color w:val="000000" w:themeColor="text1"/>
          <w:szCs w:val="18"/>
        </w:rPr>
        <w:t>数据</w:t>
      </w:r>
      <w:r w:rsidRPr="003E0815">
        <w:rPr>
          <w:rFonts w:ascii="Arial" w:hAnsi="Arial" w:cs="Arial" w:hint="eastAsia"/>
          <w:color w:val="000000" w:themeColor="text1"/>
          <w:szCs w:val="18"/>
        </w:rPr>
        <w:t>，</w:t>
      </w:r>
      <w:r w:rsidRPr="003E0815">
        <w:rPr>
          <w:rFonts w:ascii="Arial" w:hAnsi="Arial" w:cs="Arial"/>
          <w:color w:val="000000" w:themeColor="text1"/>
          <w:szCs w:val="18"/>
        </w:rPr>
        <w:t>字段有如下：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958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958CB" w:rsidRPr="003B6E15" w:rsidRDefault="00D958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958CB" w:rsidRPr="003B6E15" w:rsidRDefault="00D958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景区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票品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票型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 w:rsidRPr="00D958CB">
              <w:rPr>
                <w:rFonts w:ascii="Arial" w:hAnsi="Arial" w:cs="Arial"/>
                <w:color w:val="FF0000"/>
                <w:sz w:val="18"/>
                <w:szCs w:val="18"/>
              </w:rPr>
              <w:t>演艺区域（</w:t>
            </w:r>
            <w:r w:rsidRPr="00D958CB">
              <w:rPr>
                <w:rFonts w:ascii="Arial" w:hAnsi="Arial" w:cs="Arial" w:hint="eastAsia"/>
                <w:color w:val="FF0000"/>
                <w:sz w:val="18"/>
                <w:szCs w:val="18"/>
              </w:rPr>
              <w:t>演艺</w:t>
            </w:r>
            <w:r w:rsidRPr="00D958CB">
              <w:rPr>
                <w:rFonts w:ascii="Arial" w:hAnsi="Arial" w:cs="Arial"/>
                <w:color w:val="FF0000"/>
                <w:sz w:val="18"/>
                <w:szCs w:val="18"/>
              </w:rPr>
              <w:t>独有）</w:t>
            </w:r>
          </w:p>
        </w:tc>
      </w:tr>
      <w:tr w:rsidR="00D958CB" w:rsidTr="006B4628">
        <w:tc>
          <w:tcPr>
            <w:tcW w:w="1838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单价</w:t>
            </w:r>
          </w:p>
        </w:tc>
        <w:tc>
          <w:tcPr>
            <w:tcW w:w="7512" w:type="dxa"/>
          </w:tcPr>
          <w:p w:rsidR="00D958CB" w:rsidRPr="003B6E15" w:rsidRDefault="00802CA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6" w:author="Zhao Kai" w:date="2016-03-04T11:36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对应供应</w:t>
              </w:r>
            </w:ins>
            <w:ins w:id="157" w:author="Zhao Kai" w:date="2016-03-04T11:37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端</w:t>
              </w:r>
            </w:ins>
            <w:ins w:id="158" w:author="Zhao Kai" w:date="2016-03-04T11:3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建议零售价</w:t>
              </w:r>
            </w:ins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单价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*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</w:t>
            </w:r>
          </w:p>
        </w:tc>
        <w:tc>
          <w:tcPr>
            <w:tcW w:w="7512" w:type="dxa"/>
          </w:tcPr>
          <w:p w:rsidR="00D958CB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9" w:author="Zhao Kai" w:date="2016-03-04T11:38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产品</w:t>
              </w:r>
            </w:ins>
            <w:ins w:id="160" w:author="Zhao Kai" w:date="2016-03-04T11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查询时间内获得的</w:t>
              </w:r>
            </w:ins>
            <w:r w:rsidR="00D958CB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金币</w:t>
            </w:r>
            <w:r w:rsidR="00D958CB">
              <w:rPr>
                <w:rFonts w:ascii="Arial" w:hAnsi="Arial" w:cs="Arial"/>
                <w:color w:val="000000" w:themeColor="text1"/>
                <w:sz w:val="18"/>
                <w:szCs w:val="18"/>
              </w:rPr>
              <w:t>、积分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期初返利余额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查询时间段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起始时间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使用返利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使用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</w:t>
            </w:r>
          </w:p>
        </w:tc>
      </w:tr>
      <w:tr w:rsid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可用返利</w:t>
            </w:r>
          </w:p>
        </w:tc>
        <w:tc>
          <w:tcPr>
            <w:tcW w:w="7512" w:type="dxa"/>
          </w:tcPr>
          <w:p w:rsidR="00D958CB" w:rsidRPr="003B6E15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时间段结束时间返利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余额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当期冻结返利</w:t>
            </w:r>
          </w:p>
        </w:tc>
        <w:tc>
          <w:tcPr>
            <w:tcW w:w="7512" w:type="dxa"/>
          </w:tcPr>
          <w:p w:rsidR="00D958CB" w:rsidRPr="003B6E15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在大平台或者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景区冻结的返利余额</w:t>
            </w:r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数量总计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段内的数量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金额总计</w:t>
            </w:r>
          </w:p>
        </w:tc>
        <w:tc>
          <w:tcPr>
            <w:tcW w:w="7512" w:type="dxa"/>
          </w:tcPr>
          <w:p w:rsidR="00D958CB" w:rsidRP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金额总和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获得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期初返利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余额总计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起始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余额总和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当期使用返利总计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所有产品使用返利总和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当期可用返利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产品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可用返利总和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D958CB" w:rsidRPr="00D958CB" w:rsidTr="006B4628">
        <w:tc>
          <w:tcPr>
            <w:tcW w:w="1838" w:type="dxa"/>
          </w:tcPr>
          <w:p w:rsidR="00D958CB" w:rsidRDefault="00D958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当期冻结返利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总计</w:t>
            </w:r>
          </w:p>
        </w:tc>
        <w:tc>
          <w:tcPr>
            <w:tcW w:w="7512" w:type="dxa"/>
          </w:tcPr>
          <w:p w:rsidR="00D958CB" w:rsidRDefault="00D958CB" w:rsidP="00D958C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时间段结束时间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所有产品在大平台或景区冻结的返利总和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不</w:t>
            </w:r>
            <w:r w:rsidR="00F3419A"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 w:rsidR="00F3419A"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</w:tbl>
    <w:p w:rsidR="008D348D" w:rsidRDefault="003E0815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t xml:space="preserve">    </w:t>
      </w:r>
      <w:r w:rsidRPr="003E0815">
        <w:rPr>
          <w:rFonts w:ascii="Arial" w:hAnsi="Arial" w:cs="Arial" w:hint="eastAsia"/>
          <w:color w:val="000000" w:themeColor="text1"/>
          <w:szCs w:val="18"/>
        </w:rPr>
        <w:t>3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页面展示如下：</w:t>
      </w:r>
    </w:p>
    <w:p w:rsidR="003E0815" w:rsidRDefault="003E0815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23C38ED9" wp14:editId="204BCDB6">
            <wp:extent cx="5943600" cy="42398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15" w:rsidRDefault="003E0815" w:rsidP="00D958CB">
      <w:pPr>
        <w:rPr>
          <w:rFonts w:ascii="Arial" w:hAnsi="Arial" w:cs="Arial"/>
          <w:color w:val="000000" w:themeColor="text1"/>
          <w:szCs w:val="18"/>
        </w:rPr>
      </w:pPr>
      <w:r>
        <w:rPr>
          <w:rFonts w:ascii="Arial" w:hAnsi="Arial" w:cs="Arial" w:hint="eastAsia"/>
          <w:color w:val="000000" w:themeColor="text1"/>
          <w:sz w:val="18"/>
          <w:szCs w:val="18"/>
        </w:rPr>
        <w:lastRenderedPageBreak/>
        <w:t xml:space="preserve">   </w:t>
      </w:r>
      <w:r w:rsidRPr="003E0815">
        <w:rPr>
          <w:rFonts w:ascii="Arial" w:hAnsi="Arial" w:cs="Arial" w:hint="eastAsia"/>
          <w:color w:val="000000" w:themeColor="text1"/>
          <w:szCs w:val="18"/>
        </w:rPr>
        <w:t>4</w:t>
      </w:r>
      <w:r w:rsidRPr="003E0815">
        <w:rPr>
          <w:rFonts w:ascii="Arial" w:hAnsi="Arial" w:cs="Arial" w:hint="eastAsia"/>
          <w:color w:val="000000" w:themeColor="text1"/>
          <w:szCs w:val="18"/>
        </w:rPr>
        <w:t>、</w:t>
      </w:r>
      <w:r w:rsidRPr="003E0815">
        <w:rPr>
          <w:rFonts w:ascii="Arial" w:hAnsi="Arial" w:cs="Arial"/>
          <w:color w:val="000000" w:themeColor="text1"/>
          <w:szCs w:val="18"/>
        </w:rPr>
        <w:t>点击查看详情，进入某景区某产品</w:t>
      </w:r>
      <w:r w:rsidRPr="003E0815">
        <w:rPr>
          <w:rFonts w:ascii="Arial" w:hAnsi="Arial" w:cs="Arial" w:hint="eastAsia"/>
          <w:color w:val="000000" w:themeColor="text1"/>
          <w:szCs w:val="18"/>
        </w:rPr>
        <w:t>在</w:t>
      </w:r>
      <w:r w:rsidRPr="003E0815">
        <w:rPr>
          <w:rFonts w:ascii="Arial" w:hAnsi="Arial" w:cs="Arial"/>
          <w:color w:val="000000" w:themeColor="text1"/>
          <w:szCs w:val="18"/>
        </w:rPr>
        <w:t>查询时间段内的</w:t>
      </w:r>
      <w:r w:rsidRPr="003E0815">
        <w:rPr>
          <w:rFonts w:ascii="Arial" w:hAnsi="Arial" w:cs="Arial" w:hint="eastAsia"/>
          <w:color w:val="000000" w:themeColor="text1"/>
          <w:szCs w:val="18"/>
        </w:rPr>
        <w:t>产生</w:t>
      </w:r>
      <w:r w:rsidRPr="003E0815">
        <w:rPr>
          <w:rFonts w:ascii="Arial" w:hAnsi="Arial" w:cs="Arial"/>
          <w:color w:val="000000" w:themeColor="text1"/>
          <w:szCs w:val="18"/>
        </w:rPr>
        <w:t>的订单的返利收入情况列表，结果分页显示，一页显示</w:t>
      </w:r>
      <w:r w:rsidRPr="003E0815">
        <w:rPr>
          <w:rFonts w:ascii="Arial" w:hAnsi="Arial" w:cs="Arial" w:hint="eastAsia"/>
          <w:color w:val="000000" w:themeColor="text1"/>
          <w:szCs w:val="18"/>
        </w:rPr>
        <w:t>20</w:t>
      </w:r>
      <w:r w:rsidRPr="003E0815">
        <w:rPr>
          <w:rFonts w:ascii="Arial" w:hAnsi="Arial" w:cs="Arial" w:hint="eastAsia"/>
          <w:color w:val="000000" w:themeColor="text1"/>
          <w:szCs w:val="18"/>
        </w:rPr>
        <w:t>条</w:t>
      </w:r>
      <w:r w:rsidRPr="003E0815">
        <w:rPr>
          <w:rFonts w:ascii="Arial" w:hAnsi="Arial" w:cs="Arial"/>
          <w:color w:val="000000" w:themeColor="text1"/>
          <w:szCs w:val="18"/>
        </w:rPr>
        <w:t>数据</w:t>
      </w:r>
      <w:r>
        <w:rPr>
          <w:rFonts w:ascii="Arial" w:hAnsi="Arial" w:cs="Arial" w:hint="eastAsia"/>
          <w:color w:val="000000" w:themeColor="text1"/>
          <w:szCs w:val="18"/>
        </w:rPr>
        <w:t>，</w:t>
      </w:r>
      <w:r w:rsidR="00150077">
        <w:rPr>
          <w:rFonts w:ascii="Arial" w:hAnsi="Arial" w:cs="Arial" w:hint="eastAsia"/>
          <w:color w:val="000000" w:themeColor="text1"/>
          <w:szCs w:val="18"/>
        </w:rPr>
        <w:t>点击</w:t>
      </w:r>
      <w:r w:rsidR="00150077">
        <w:rPr>
          <w:rFonts w:ascii="Arial" w:hAnsi="Arial" w:cs="Arial"/>
          <w:color w:val="000000" w:themeColor="text1"/>
          <w:szCs w:val="18"/>
        </w:rPr>
        <w:t>查看订单，进入订单详情页面，</w:t>
      </w:r>
      <w:r w:rsidR="00150077">
        <w:rPr>
          <w:rFonts w:ascii="Arial" w:hAnsi="Arial" w:cs="Arial" w:hint="eastAsia"/>
          <w:color w:val="000000" w:themeColor="text1"/>
          <w:szCs w:val="18"/>
        </w:rPr>
        <w:t>展示</w:t>
      </w:r>
      <w:r w:rsidR="00150077">
        <w:rPr>
          <w:rFonts w:ascii="Arial" w:hAnsi="Arial" w:cs="Arial"/>
          <w:color w:val="000000" w:themeColor="text1"/>
          <w:szCs w:val="18"/>
        </w:rPr>
        <w:t>字段如下：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150077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150077" w:rsidRPr="003B6E15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150077" w:rsidRPr="003B6E15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订单号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销售金额</w:t>
            </w:r>
          </w:p>
        </w:tc>
        <w:tc>
          <w:tcPr>
            <w:tcW w:w="7512" w:type="dxa"/>
          </w:tcPr>
          <w:p w:rsidR="00150077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1" w:author="Zhao Kai" w:date="2016-03-04T11:39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该产品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在该订单中的</w:t>
              </w:r>
            </w:ins>
            <w:ins w:id="162" w:author="Zhao Kai" w:date="2016-03-04T11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现金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支付额</w:t>
              </w:r>
            </w:ins>
          </w:p>
        </w:tc>
      </w:tr>
      <w:tr w:rsidR="00150077" w:rsidTr="006B4628">
        <w:tc>
          <w:tcPr>
            <w:tcW w:w="1838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</w:t>
            </w:r>
          </w:p>
        </w:tc>
        <w:tc>
          <w:tcPr>
            <w:tcW w:w="7512" w:type="dxa"/>
          </w:tcPr>
          <w:p w:rsidR="00150077" w:rsidRPr="003B6E15" w:rsidRDefault="00083DCE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3" w:author="Zhao Kai" w:date="2016-03-04T11:40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该产品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在该订单中的返利获得数</w:t>
              </w:r>
            </w:ins>
          </w:p>
        </w:tc>
      </w:tr>
      <w:tr w:rsidR="00150077" w:rsidTr="006B4628">
        <w:tc>
          <w:tcPr>
            <w:tcW w:w="1838" w:type="dxa"/>
          </w:tcPr>
          <w:p w:rsidR="00150077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合计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销售金额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时间段内所有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销售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金额之和，不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受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  <w:tr w:rsidR="00150077" w:rsidTr="006B4628">
        <w:tc>
          <w:tcPr>
            <w:tcW w:w="1838" w:type="dxa"/>
          </w:tcPr>
          <w:p w:rsidR="00150077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合计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返利金额</w:t>
            </w:r>
          </w:p>
        </w:tc>
        <w:tc>
          <w:tcPr>
            <w:tcW w:w="7512" w:type="dxa"/>
          </w:tcPr>
          <w:p w:rsidR="00150077" w:rsidRPr="003B6E15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查询时间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段内所有返利金额之和，不受分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页影响</w:t>
            </w:r>
            <w:proofErr w:type="gramEnd"/>
          </w:p>
        </w:tc>
      </w:tr>
    </w:tbl>
    <w:p w:rsidR="00150077" w:rsidRDefault="00150077" w:rsidP="00D958CB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71F7F69" wp14:editId="2E678CC7">
            <wp:extent cx="5943600" cy="55473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77" w:rsidRPr="00150077" w:rsidRDefault="00150077" w:rsidP="00D958CB">
      <w:pPr>
        <w:rPr>
          <w:rFonts w:ascii="Arial" w:hAnsi="Arial" w:cs="Arial"/>
          <w:color w:val="000000" w:themeColor="text1"/>
          <w:sz w:val="18"/>
          <w:szCs w:val="18"/>
        </w:rPr>
      </w:pPr>
    </w:p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164" w:name="_Toc442442399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四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团员管理中心</w:t>
      </w:r>
      <w:bookmarkEnd w:id="164"/>
    </w:p>
    <w:p w:rsidR="00150077" w:rsidRPr="006410DF" w:rsidRDefault="00150077" w:rsidP="00150077">
      <w:pPr>
        <w:pStyle w:val="3"/>
      </w:pPr>
      <w:bookmarkStart w:id="165" w:name="_Toc442442400"/>
      <w:r w:rsidRPr="006410DF">
        <w:t>产品概述</w:t>
      </w:r>
      <w:bookmarkEnd w:id="165"/>
    </w:p>
    <w:p w:rsidR="00150077" w:rsidRDefault="00150077" w:rsidP="00150077">
      <w:pPr>
        <w:ind w:firstLineChars="200" w:firstLine="420"/>
      </w:pPr>
      <w:r>
        <w:rPr>
          <w:rFonts w:hint="eastAsia"/>
        </w:rPr>
        <w:t>此部分主要</w:t>
      </w:r>
      <w:r>
        <w:t>用于旅行社或部门对自己的团员进行管理，后期会加入</w:t>
      </w:r>
      <w:r>
        <w:rPr>
          <w:rFonts w:hint="eastAsia"/>
        </w:rPr>
        <w:t>旅游路线</w:t>
      </w:r>
      <w:r>
        <w:t>产品供应，供应会在后</w:t>
      </w:r>
      <w:r>
        <w:lastRenderedPageBreak/>
        <w:t>期说明，现在只做团员管理</w:t>
      </w:r>
      <w:r>
        <w:rPr>
          <w:rFonts w:hint="eastAsia"/>
        </w:rPr>
        <w:t>说明，</w:t>
      </w:r>
      <w:r w:rsidRPr="00D825D6">
        <w:rPr>
          <w:color w:val="FF0000"/>
        </w:rPr>
        <w:t>该</w:t>
      </w:r>
      <w:r w:rsidRPr="00D825D6">
        <w:rPr>
          <w:rFonts w:hint="eastAsia"/>
          <w:color w:val="FF0000"/>
        </w:rPr>
        <w:t>部分</w:t>
      </w:r>
      <w:r w:rsidRPr="00D825D6">
        <w:rPr>
          <w:color w:val="FF0000"/>
        </w:rPr>
        <w:t>内容</w:t>
      </w:r>
      <w:r w:rsidRPr="00D825D6">
        <w:rPr>
          <w:rFonts w:hint="eastAsia"/>
          <w:color w:val="FF0000"/>
        </w:rPr>
        <w:t>会和</w:t>
      </w:r>
      <w:r w:rsidRPr="00D825D6">
        <w:rPr>
          <w:color w:val="FF0000"/>
        </w:rPr>
        <w:t>导游端进行联动，团员信息会互相同步</w:t>
      </w:r>
    </w:p>
    <w:p w:rsidR="00150077" w:rsidRPr="004C0DEB" w:rsidRDefault="00150077" w:rsidP="00150077">
      <w:pPr>
        <w:pStyle w:val="3"/>
      </w:pPr>
      <w:bookmarkStart w:id="166" w:name="_Toc442442401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166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150077" w:rsidRPr="003247F2" w:rsidTr="006B4628">
        <w:tc>
          <w:tcPr>
            <w:tcW w:w="1271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150077" w:rsidRPr="003247F2" w:rsidRDefault="00150077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150077" w:rsidRPr="003247F2" w:rsidTr="006B4628">
        <w:tc>
          <w:tcPr>
            <w:tcW w:w="1271" w:type="dxa"/>
            <w:vMerge w:val="restart"/>
            <w:vAlign w:val="center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管理中心</w:t>
            </w: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查看该旅行社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信息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查看其中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信息和导游信息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新建团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给其中一个团添加新的游客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  <w:vAlign w:val="center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删除其中一个团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中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的游客信息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150077" w:rsidRPr="003247F2" w:rsidTr="006B4628">
        <w:tc>
          <w:tcPr>
            <w:tcW w:w="1271" w:type="dxa"/>
            <w:vMerge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修改团员</w:t>
            </w:r>
          </w:p>
        </w:tc>
        <w:tc>
          <w:tcPr>
            <w:tcW w:w="5670" w:type="dxa"/>
          </w:tcPr>
          <w:p w:rsidR="00150077" w:rsidRPr="00C45B14" w:rsidRDefault="00150077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修改其中一个团中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游客信息</w:t>
            </w:r>
          </w:p>
        </w:tc>
        <w:tc>
          <w:tcPr>
            <w:tcW w:w="864" w:type="dxa"/>
          </w:tcPr>
          <w:p w:rsidR="00150077" w:rsidRPr="00C45B14" w:rsidRDefault="00150077" w:rsidP="006B462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150077" w:rsidRPr="00D339EE" w:rsidRDefault="00150077" w:rsidP="0015007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150077" w:rsidRDefault="00511CA9" w:rsidP="00150077">
      <w:pPr>
        <w:pStyle w:val="3"/>
      </w:pPr>
      <w:bookmarkStart w:id="167" w:name="_Toc442442402"/>
      <w:r>
        <w:rPr>
          <w:rFonts w:hint="eastAsia"/>
        </w:rPr>
        <w:t>流程</w:t>
      </w:r>
      <w:r>
        <w:t>及</w:t>
      </w:r>
      <w:r w:rsidR="00150077" w:rsidRPr="004C0DEB">
        <w:rPr>
          <w:rFonts w:hint="eastAsia"/>
        </w:rPr>
        <w:t>状态说明</w:t>
      </w:r>
      <w:bookmarkEnd w:id="167"/>
    </w:p>
    <w:p w:rsidR="00511CA9" w:rsidRPr="00511CA9" w:rsidRDefault="00F65A42" w:rsidP="00511CA9">
      <w:r>
        <w:object w:dxaOrig="13620" w:dyaOrig="7665">
          <v:shape id="_x0000_i1048" type="#_x0000_t75" style="width:467.7pt;height:264.2pt" o:ole="">
            <v:imagedata r:id="rId76" o:title=""/>
          </v:shape>
          <o:OLEObject Type="Embed" ProgID="Visio.Drawing.15" ShapeID="_x0000_i1048" DrawAspect="Content" ObjectID="_1518879139" r:id="rId77"/>
        </w:object>
      </w:r>
    </w:p>
    <w:p w:rsidR="00150077" w:rsidRDefault="00150077" w:rsidP="0015007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、团员</w:t>
      </w:r>
      <w:r>
        <w:rPr>
          <w:rFonts w:ascii="Arial" w:hAnsi="Arial" w:cs="Arial"/>
          <w:i w:val="0"/>
          <w:color w:val="auto"/>
        </w:rPr>
        <w:t>信息查看状态：此状态只能查看团员信息，没有团员信息</w:t>
      </w:r>
      <w:r>
        <w:rPr>
          <w:rFonts w:ascii="Arial" w:hAnsi="Arial" w:cs="Arial" w:hint="eastAsia"/>
          <w:i w:val="0"/>
          <w:color w:val="auto"/>
        </w:rPr>
        <w:t>编辑</w:t>
      </w:r>
      <w:r>
        <w:rPr>
          <w:rFonts w:ascii="Arial" w:hAnsi="Arial" w:cs="Arial"/>
          <w:i w:val="0"/>
          <w:color w:val="auto"/>
        </w:rPr>
        <w:t>、写的权限</w:t>
      </w:r>
    </w:p>
    <w:p w:rsidR="00150077" w:rsidRPr="00150077" w:rsidRDefault="00150077" w:rsidP="0015007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团员信息编辑状态：该状态可以对团员信息进行修改、删除、添加，一次只能对一条数据进行编辑</w:t>
      </w:r>
    </w:p>
    <w:p w:rsidR="00150077" w:rsidRDefault="00150077" w:rsidP="00150077">
      <w:pPr>
        <w:pStyle w:val="3"/>
      </w:pPr>
      <w:bookmarkStart w:id="168" w:name="_Toc442442403"/>
      <w:r w:rsidRPr="00945A4B">
        <w:t>特性</w:t>
      </w:r>
      <w:r>
        <w:rPr>
          <w:rFonts w:hint="eastAsia"/>
        </w:rPr>
        <w:t>说明</w:t>
      </w:r>
      <w:bookmarkEnd w:id="168"/>
    </w:p>
    <w:p w:rsidR="00150077" w:rsidRPr="004C0DEB" w:rsidRDefault="00150077" w:rsidP="00150077">
      <w:pPr>
        <w:pStyle w:val="4"/>
        <w:ind w:leftChars="135" w:left="283"/>
      </w:pPr>
      <w:bookmarkStart w:id="169" w:name="_Toc442442404"/>
      <w:proofErr w:type="gramStart"/>
      <w:r>
        <w:rPr>
          <w:rFonts w:hint="eastAsia"/>
        </w:rPr>
        <w:t>查看</w:t>
      </w:r>
      <w:r>
        <w:t>团</w:t>
      </w:r>
      <w:proofErr w:type="gramEnd"/>
      <w:r>
        <w:t>列表</w:t>
      </w:r>
      <w:r w:rsidR="000049CB">
        <w:rPr>
          <w:rFonts w:hint="eastAsia"/>
        </w:rPr>
        <w:t>和</w:t>
      </w:r>
      <w:r w:rsidR="000049CB">
        <w:t>团员详情</w:t>
      </w:r>
      <w:bookmarkEnd w:id="169"/>
    </w:p>
    <w:p w:rsidR="00150077" w:rsidRPr="0028283F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150077" w:rsidRPr="004C0DEB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管理，进入团</w:t>
      </w:r>
      <w:r>
        <w:rPr>
          <w:rFonts w:ascii="Arial" w:hAnsi="Arial" w:cs="Arial" w:hint="eastAsia"/>
          <w:i w:val="0"/>
          <w:color w:val="auto"/>
        </w:rPr>
        <w:t>列表</w:t>
      </w:r>
      <w:r>
        <w:rPr>
          <w:rFonts w:ascii="Arial" w:hAnsi="Arial" w:cs="Arial"/>
          <w:i w:val="0"/>
          <w:color w:val="auto"/>
        </w:rPr>
        <w:t>页面，用户可在此页面进行查看、指派导游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新建团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添加团员</w:t>
      </w:r>
      <w:r w:rsidR="006B4628">
        <w:rPr>
          <w:rFonts w:ascii="Arial" w:hAnsi="Arial" w:cs="Arial" w:hint="eastAsia"/>
          <w:i w:val="0"/>
          <w:color w:val="auto"/>
        </w:rPr>
        <w:t>、</w:t>
      </w:r>
      <w:r w:rsidR="006B4628">
        <w:rPr>
          <w:rFonts w:ascii="Arial" w:hAnsi="Arial" w:cs="Arial"/>
          <w:i w:val="0"/>
          <w:color w:val="auto"/>
        </w:rPr>
        <w:t>修改团员信息</w:t>
      </w:r>
      <w:r>
        <w:rPr>
          <w:rFonts w:ascii="Arial" w:hAnsi="Arial" w:cs="Arial"/>
          <w:i w:val="0"/>
          <w:color w:val="auto"/>
        </w:rPr>
        <w:t>等操作</w:t>
      </w:r>
    </w:p>
    <w:p w:rsidR="00150077" w:rsidRPr="0028283F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150077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150077" w:rsidRPr="00B7143D" w:rsidRDefault="00150077" w:rsidP="00150077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</w:t>
      </w:r>
    </w:p>
    <w:p w:rsidR="00150077" w:rsidRDefault="00150077" w:rsidP="00150077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150077" w:rsidRPr="00291857" w:rsidRDefault="000049CB" w:rsidP="0015007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6106">
          <v:shape id="_x0000_i1049" type="#_x0000_t75" style="width:468.3pt;height:244.8pt" o:ole="">
            <v:imagedata r:id="rId78" o:title=""/>
          </v:shape>
          <o:OLEObject Type="Embed" ProgID="Visio.Drawing.15" ShapeID="_x0000_i1049" DrawAspect="Content" ObjectID="_1518879140" r:id="rId79"/>
        </w:object>
      </w:r>
    </w:p>
    <w:p w:rsidR="00150077" w:rsidRPr="009C47F8" w:rsidRDefault="00150077" w:rsidP="00150077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150077" w:rsidRDefault="000049CB" w:rsidP="000049CB">
      <w:pPr>
        <w:pStyle w:val="ae"/>
        <w:numPr>
          <w:ilvl w:val="0"/>
          <w:numId w:val="40"/>
        </w:numPr>
        <w:ind w:firstLineChars="0"/>
      </w:pPr>
      <w:r>
        <w:t>团列表具有查询功能，查询字段有以下：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49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proofErr w:type="gramEnd"/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、简拼、汉字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拼音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、简拼、汉字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数字，手动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完整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导游证号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数字，手动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</w:t>
            </w: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团队人数</w:t>
            </w:r>
          </w:p>
        </w:tc>
        <w:tc>
          <w:tcPr>
            <w:tcW w:w="7512" w:type="dxa"/>
          </w:tcPr>
          <w:p w:rsidR="000049CB" w:rsidRDefault="00AA0D9B" w:rsidP="006B4628">
            <w:pPr>
              <w:rPr>
                <w:ins w:id="170" w:author="Zhao Kai" w:date="2016-03-03T18:0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1" w:author="Zhao Kai" w:date="2016-03-03T18:0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1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</w:ins>
            <w:del w:id="172" w:author="Zhao Kai" w:date="2016-03-03T18:03:00Z">
              <w:r w:rsidR="000049CB" w:rsidDel="00AA0D9B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delText>下拉选择</w:delText>
              </w:r>
            </w:del>
            <w:ins w:id="173" w:author="Zhao Kai" w:date="2016-03-03T18:03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一期</w:t>
              </w:r>
            </w:ins>
            <w:ins w:id="174" w:author="Zhao Kai" w:date="2016-03-03T18:04:00Z"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：手动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输入需要查询的团队人数</w:t>
              </w:r>
            </w:ins>
          </w:p>
          <w:p w:rsidR="00AA0D9B" w:rsidRPr="00AA0D9B" w:rsidRDefault="00AA0D9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5" w:author="Zhao Kai" w:date="2016-03-03T18:04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、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二期：</w:t>
              </w:r>
              <w:r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根据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一期旅行社大致的一个团的人范围区间</w:t>
              </w:r>
            </w:ins>
            <w:ins w:id="176" w:author="Zhao Kai" w:date="2016-03-03T18:05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，制定一个人数范围段，供用户下</w:t>
              </w:r>
              <w:proofErr w:type="gramStart"/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拉选择</w:t>
              </w:r>
            </w:ins>
            <w:proofErr w:type="gramEnd"/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时间段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049CB" w:rsidRDefault="000049CB" w:rsidP="000049CB">
      <w:r>
        <w:rPr>
          <w:rFonts w:hint="eastAsia"/>
        </w:rPr>
        <w:t xml:space="preserve">    2</w:t>
      </w:r>
      <w:r>
        <w:rPr>
          <w:rFonts w:hint="eastAsia"/>
        </w:rPr>
        <w:t>、</w:t>
      </w:r>
      <w:r>
        <w:t>团列表</w:t>
      </w:r>
      <w:r>
        <w:rPr>
          <w:rFonts w:hint="eastAsia"/>
        </w:rPr>
        <w:t>按照创建</w:t>
      </w:r>
      <w:r>
        <w:t>时间顺序</w:t>
      </w:r>
      <w:r>
        <w:rPr>
          <w:rFonts w:hint="eastAsia"/>
        </w:rPr>
        <w:t>倒序</w:t>
      </w:r>
      <w:r>
        <w:t>排列，</w:t>
      </w:r>
      <w:r>
        <w:rPr>
          <w:rFonts w:hint="eastAsia"/>
        </w:rPr>
        <w:t>所有</w:t>
      </w:r>
      <w:r>
        <w:t>数据采用分页展示，每页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数据，展示字段有</w:t>
      </w:r>
      <w:r>
        <w:rPr>
          <w:rFonts w:hint="eastAsia"/>
        </w:rPr>
        <w:t>以下</w:t>
      </w:r>
      <w:r>
        <w:t>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49CB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49CB" w:rsidRPr="003B6E15" w:rsidRDefault="000049CB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proofErr w:type="gramEnd"/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0049CB" w:rsidRPr="003B6E15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团队人数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0049CB" w:rsidTr="006B4628">
        <w:tc>
          <w:tcPr>
            <w:tcW w:w="1838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创建时间</w:t>
            </w:r>
          </w:p>
        </w:tc>
        <w:tc>
          <w:tcPr>
            <w:tcW w:w="7512" w:type="dxa"/>
          </w:tcPr>
          <w:p w:rsidR="000049CB" w:rsidRDefault="000049CB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0049CB" w:rsidRDefault="000049CB" w:rsidP="000049CB">
      <w:pPr>
        <w:ind w:firstLine="435"/>
      </w:pPr>
      <w:r>
        <w:rPr>
          <w:rFonts w:hint="eastAsia"/>
        </w:rPr>
        <w:t>页面</w:t>
      </w:r>
      <w:r>
        <w:t>如下：</w:t>
      </w:r>
    </w:p>
    <w:p w:rsidR="000049CB" w:rsidRDefault="00F65A42" w:rsidP="000049CB">
      <w:r>
        <w:rPr>
          <w:noProof/>
        </w:rPr>
        <w:drawing>
          <wp:inline distT="0" distB="0" distL="0" distR="0" wp14:anchorId="55907985" wp14:editId="2292CB3E">
            <wp:extent cx="5943600" cy="27095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3E" w:rsidRPr="00A4693E" w:rsidRDefault="000049CB" w:rsidP="000049CB">
      <w:r>
        <w:rPr>
          <w:rFonts w:hint="eastAsia"/>
        </w:rPr>
        <w:t xml:space="preserve">    4</w:t>
      </w:r>
      <w:r>
        <w:rPr>
          <w:rFonts w:hint="eastAsia"/>
        </w:rPr>
        <w:t>、在上述</w:t>
      </w:r>
      <w:r>
        <w:t>页面点击查看详情，进入团详情</w:t>
      </w:r>
      <w:r>
        <w:rPr>
          <w:rFonts w:hint="eastAsia"/>
        </w:rPr>
        <w:t>页面</w:t>
      </w:r>
      <w:r>
        <w:t>，页面如下：</w:t>
      </w:r>
    </w:p>
    <w:p w:rsidR="000049CB" w:rsidRDefault="006B4628" w:rsidP="000049CB">
      <w:r>
        <w:rPr>
          <w:noProof/>
        </w:rPr>
        <w:lastRenderedPageBreak/>
        <w:drawing>
          <wp:inline distT="0" distB="0" distL="0" distR="0" wp14:anchorId="748BE0E3" wp14:editId="353F5CBA">
            <wp:extent cx="5943600" cy="55473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CB" w:rsidRDefault="000049CB" w:rsidP="000049CB">
      <w:r>
        <w:rPr>
          <w:rFonts w:hint="eastAsia"/>
        </w:rPr>
        <w:t xml:space="preserve">    5</w:t>
      </w:r>
      <w:r>
        <w:rPr>
          <w:rFonts w:hint="eastAsia"/>
        </w:rPr>
        <w:t>、</w:t>
      </w:r>
      <w:r w:rsidR="00A4693E">
        <w:rPr>
          <w:rFonts w:hint="eastAsia"/>
        </w:rPr>
        <w:t>该页面</w:t>
      </w:r>
      <w:r w:rsidR="00A4693E">
        <w:t>主要展示某团里，指派导游信息和团员信息，主要字段如下：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A4693E" w:rsidTr="00A4693E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A4693E" w:rsidRPr="003B6E15" w:rsidRDefault="00A4693E" w:rsidP="00A469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A4693E" w:rsidRPr="003B6E15" w:rsidRDefault="00A4693E" w:rsidP="00A469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A4693E" w:rsidTr="00A4693E">
        <w:tc>
          <w:tcPr>
            <w:tcW w:w="1838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证号</w:t>
            </w:r>
          </w:p>
        </w:tc>
        <w:tc>
          <w:tcPr>
            <w:tcW w:w="7512" w:type="dxa"/>
          </w:tcPr>
          <w:p w:rsidR="00A4693E" w:rsidRPr="003B6E15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可无</w:t>
            </w: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联系电话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A4693E" w:rsidTr="00A4693E">
        <w:tc>
          <w:tcPr>
            <w:tcW w:w="1838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</w:t>
            </w:r>
          </w:p>
        </w:tc>
        <w:tc>
          <w:tcPr>
            <w:tcW w:w="7512" w:type="dxa"/>
          </w:tcPr>
          <w:p w:rsidR="00A4693E" w:rsidRDefault="00A4693E" w:rsidP="00A4693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A4693E" w:rsidRPr="00A4693E" w:rsidRDefault="00A4693E" w:rsidP="000049CB">
      <w:r>
        <w:rPr>
          <w:rFonts w:hint="eastAsia"/>
        </w:rPr>
        <w:t xml:space="preserve">    6</w:t>
      </w:r>
      <w:r>
        <w:rPr>
          <w:rFonts w:hint="eastAsia"/>
        </w:rPr>
        <w:t>、</w:t>
      </w:r>
      <w:r>
        <w:t>用户可根据任意字段的任意关键字</w:t>
      </w:r>
      <w:r>
        <w:rPr>
          <w:rFonts w:hint="eastAsia"/>
        </w:rPr>
        <w:t>对</w:t>
      </w:r>
      <w:r>
        <w:t>团员进行查询</w:t>
      </w:r>
      <w:r>
        <w:rPr>
          <w:rFonts w:hint="eastAsia"/>
        </w:rPr>
        <w:t>，</w:t>
      </w:r>
      <w:r>
        <w:t>关键字可为</w:t>
      </w:r>
      <w:r>
        <w:rPr>
          <w:rFonts w:hint="eastAsia"/>
        </w:rPr>
        <w:t>拼音</w:t>
      </w:r>
      <w:r>
        <w:t>、简拼、</w:t>
      </w:r>
      <w:r>
        <w:rPr>
          <w:rFonts w:hint="eastAsia"/>
        </w:rPr>
        <w:t>数字</w:t>
      </w:r>
      <w:r>
        <w:t>、汉字</w:t>
      </w:r>
    </w:p>
    <w:p w:rsidR="000049CB" w:rsidRDefault="006B4628">
      <w:pPr>
        <w:pStyle w:val="4"/>
      </w:pPr>
      <w:bookmarkStart w:id="177" w:name="_Toc442442405"/>
      <w:proofErr w:type="gramStart"/>
      <w:r>
        <w:rPr>
          <w:rFonts w:hint="eastAsia"/>
        </w:rPr>
        <w:t>编辑团信息</w:t>
      </w:r>
      <w:proofErr w:type="gramEnd"/>
      <w:r>
        <w:rPr>
          <w:rFonts w:hint="eastAsia"/>
        </w:rPr>
        <w:t>和</w:t>
      </w:r>
      <w:r>
        <w:t>团员</w:t>
      </w:r>
      <w:r>
        <w:rPr>
          <w:rFonts w:hint="eastAsia"/>
        </w:rPr>
        <w:t>资料</w:t>
      </w:r>
      <w:bookmarkEnd w:id="177"/>
    </w:p>
    <w:p w:rsidR="006B4628" w:rsidRPr="0028283F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6B4628" w:rsidRPr="004C0DEB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管理，进入团</w:t>
      </w:r>
      <w:r>
        <w:rPr>
          <w:rFonts w:ascii="Arial" w:hAnsi="Arial" w:cs="Arial" w:hint="eastAsia"/>
          <w:i w:val="0"/>
          <w:color w:val="auto"/>
        </w:rPr>
        <w:t>列表</w:t>
      </w:r>
      <w:r>
        <w:rPr>
          <w:rFonts w:ascii="Arial" w:hAnsi="Arial" w:cs="Arial"/>
          <w:i w:val="0"/>
          <w:color w:val="auto"/>
        </w:rPr>
        <w:t>页面，用户可在此页面进行查看、指派导游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新建团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添加团员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修改团员信息等操作</w:t>
      </w:r>
      <w:r>
        <w:rPr>
          <w:rFonts w:ascii="Arial" w:hAnsi="Arial" w:cs="Arial" w:hint="eastAsia"/>
          <w:i w:val="0"/>
          <w:color w:val="auto"/>
        </w:rPr>
        <w:t>，</w:t>
      </w:r>
    </w:p>
    <w:p w:rsidR="006B4628" w:rsidRPr="0028283F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6B4628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6B4628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>
        <w:rPr>
          <w:rFonts w:ascii="Arial" w:hAnsi="Arial" w:cs="Arial" w:hint="eastAsia"/>
          <w:i w:val="0"/>
          <w:color w:val="auto"/>
        </w:rPr>
        <w:t>团员</w:t>
      </w:r>
      <w:r>
        <w:rPr>
          <w:rFonts w:ascii="Arial" w:hAnsi="Arial" w:cs="Arial"/>
          <w:i w:val="0"/>
          <w:color w:val="auto"/>
        </w:rPr>
        <w:t>管理</w:t>
      </w:r>
    </w:p>
    <w:p w:rsidR="006B4628" w:rsidRPr="00B7143D" w:rsidRDefault="006B4628" w:rsidP="006B4628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有权限修改团信息</w:t>
      </w:r>
    </w:p>
    <w:p w:rsidR="006B4628" w:rsidRDefault="006B4628" w:rsidP="006B4628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6B4628" w:rsidRPr="00291857" w:rsidRDefault="006B4628" w:rsidP="006B462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700" w:dyaOrig="6106">
          <v:shape id="_x0000_i1050" type="#_x0000_t75" style="width:468.3pt;height:244.8pt" o:ole="">
            <v:imagedata r:id="rId78" o:title=""/>
          </v:shape>
          <o:OLEObject Type="Embed" ProgID="Visio.Drawing.15" ShapeID="_x0000_i1050" DrawAspect="Content" ObjectID="_1518879141" r:id="rId82"/>
        </w:object>
      </w:r>
    </w:p>
    <w:p w:rsidR="006B4628" w:rsidRPr="009C47F8" w:rsidRDefault="006B4628" w:rsidP="006B4628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6B4628" w:rsidRDefault="006B4628" w:rsidP="006B4628">
      <w:r>
        <w:rPr>
          <w:rFonts w:hint="eastAsia"/>
        </w:rPr>
        <w:t xml:space="preserve">    1</w:t>
      </w:r>
      <w:r>
        <w:rPr>
          <w:rFonts w:hint="eastAsia"/>
        </w:rPr>
        <w:t>、</w:t>
      </w:r>
      <w:proofErr w:type="gramStart"/>
      <w:r>
        <w:rPr>
          <w:rFonts w:hint="eastAsia"/>
        </w:rPr>
        <w:t>编辑</w:t>
      </w:r>
      <w:r>
        <w:t>团信息</w:t>
      </w:r>
      <w:proofErr w:type="gramEnd"/>
      <w:r>
        <w:t>和团员信息有以下几个行为：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6B4628" w:rsidTr="006B462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6B4628" w:rsidRPr="003B6E15" w:rsidRDefault="006B4628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行为动作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6B4628" w:rsidRPr="003B6E15" w:rsidRDefault="006B4628" w:rsidP="006B46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6B4628" w:rsidTr="006B4628">
        <w:tc>
          <w:tcPr>
            <w:tcW w:w="1838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更换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7512" w:type="dxa"/>
          </w:tcPr>
          <w:p w:rsidR="006B4628" w:rsidRPr="003B6E15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团员信息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6B4628" w:rsidTr="006B4628">
        <w:tc>
          <w:tcPr>
            <w:tcW w:w="1838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7512" w:type="dxa"/>
          </w:tcPr>
          <w:p w:rsidR="006B4628" w:rsidRDefault="006B4628" w:rsidP="006B462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:rsidR="002C2AFB" w:rsidRDefault="00691DC4" w:rsidP="006B4628">
      <w:r>
        <w:rPr>
          <w:rFonts w:hint="eastAsia"/>
        </w:rPr>
        <w:t xml:space="preserve">    2</w:t>
      </w:r>
      <w:r>
        <w:rPr>
          <w:rFonts w:hint="eastAsia"/>
        </w:rPr>
        <w:t>、</w:t>
      </w:r>
      <w:r>
        <w:t>新建团：</w:t>
      </w:r>
    </w:p>
    <w:p w:rsidR="002C2AFB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 w:rsidR="00691DC4">
        <w:t>在团列表页面</w:t>
      </w:r>
      <w:r w:rsidR="00691DC4">
        <w:rPr>
          <w:rFonts w:hint="eastAsia"/>
        </w:rPr>
        <w:t>，</w:t>
      </w:r>
      <w:r w:rsidR="00691DC4">
        <w:t>点击新建团</w:t>
      </w:r>
      <w:r w:rsidR="00691DC4">
        <w:rPr>
          <w:rFonts w:hint="eastAsia"/>
        </w:rPr>
        <w:t>，</w:t>
      </w:r>
      <w:r w:rsidR="00691DC4">
        <w:t>系统弹出</w:t>
      </w:r>
      <w:r w:rsidR="00691DC4">
        <w:rPr>
          <w:rFonts w:hint="eastAsia"/>
        </w:rPr>
        <w:t>弹窗</w:t>
      </w:r>
      <w:r w:rsidR="00691DC4">
        <w:t>，</w:t>
      </w:r>
      <w:r w:rsidR="00691DC4">
        <w:rPr>
          <w:rFonts w:hint="eastAsia"/>
        </w:rPr>
        <w:t>如下图</w:t>
      </w:r>
      <w:r w:rsidR="00691DC4">
        <w:t>，</w:t>
      </w:r>
    </w:p>
    <w:p w:rsidR="002C2AFB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完成</w:t>
      </w:r>
      <w:r>
        <w:t>填写后，点击确定，保存</w:t>
      </w:r>
      <w:r>
        <w:rPr>
          <w:rFonts w:hint="eastAsia"/>
        </w:rPr>
        <w:t>填写</w:t>
      </w:r>
      <w:r>
        <w:t>内容，并</w:t>
      </w:r>
      <w:r>
        <w:rPr>
          <w:rFonts w:hint="eastAsia"/>
        </w:rPr>
        <w:t>生成</w:t>
      </w:r>
      <w:r>
        <w:t>一条新的团</w:t>
      </w:r>
      <w:r>
        <w:rPr>
          <w:rFonts w:hint="eastAsia"/>
        </w:rPr>
        <w:t>数据</w:t>
      </w:r>
      <w:r>
        <w:t>，并排在团列表的第一条</w:t>
      </w:r>
      <w:r>
        <w:rPr>
          <w:rFonts w:hint="eastAsia"/>
        </w:rPr>
        <w:t>；</w:t>
      </w:r>
    </w:p>
    <w:p w:rsidR="00171E4F" w:rsidRDefault="002C2AFB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点击</w:t>
      </w:r>
      <w:r>
        <w:t>取消，</w:t>
      </w:r>
      <w:r w:rsidR="00171E4F">
        <w:rPr>
          <w:rFonts w:hint="eastAsia"/>
        </w:rPr>
        <w:t>系统</w:t>
      </w:r>
      <w:r w:rsidR="00171E4F">
        <w:t>不保存填入信息，</w:t>
      </w:r>
      <w:proofErr w:type="gramStart"/>
      <w:r w:rsidR="00171E4F">
        <w:t>弹窗消失</w:t>
      </w:r>
      <w:proofErr w:type="gramEnd"/>
      <w:r w:rsidR="00171E4F">
        <w:t>，回到列表页面</w:t>
      </w:r>
    </w:p>
    <w:p w:rsidR="006B4628" w:rsidRDefault="00171E4F" w:rsidP="002C2AF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 w:rsidR="00691DC4">
        <w:rPr>
          <w:rFonts w:hint="eastAsia"/>
        </w:rPr>
        <w:t>用户需要填入</w:t>
      </w:r>
      <w:r w:rsidR="00691DC4">
        <w:t>字段包括：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152"/>
        <w:gridCol w:w="4199"/>
        <w:gridCol w:w="3999"/>
      </w:tblGrid>
      <w:tr w:rsidR="002C2AFB" w:rsidTr="002C2AFB">
        <w:trPr>
          <w:trHeight w:val="329"/>
        </w:trPr>
        <w:tc>
          <w:tcPr>
            <w:tcW w:w="1152" w:type="dxa"/>
            <w:shd w:val="clear" w:color="auto" w:fill="BFBFBF" w:themeFill="background1" w:themeFillShade="BF"/>
            <w:vAlign w:val="center"/>
          </w:tcPr>
          <w:p w:rsidR="002C2AFB" w:rsidRPr="003B6E15" w:rsidRDefault="0054678E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4199" w:type="dxa"/>
            <w:shd w:val="clear" w:color="auto" w:fill="BFBFBF" w:themeFill="background1" w:themeFillShade="BF"/>
            <w:vAlign w:val="center"/>
          </w:tcPr>
          <w:p w:rsidR="002C2AFB" w:rsidRPr="003B6E15" w:rsidRDefault="002C2AFB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  <w:tc>
          <w:tcPr>
            <w:tcW w:w="3999" w:type="dxa"/>
            <w:shd w:val="clear" w:color="auto" w:fill="BFBFBF" w:themeFill="background1" w:themeFillShade="BF"/>
          </w:tcPr>
          <w:p w:rsidR="002C2AFB" w:rsidRPr="003B6E15" w:rsidRDefault="002C2AFB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系统</w:t>
            </w:r>
            <w:r>
              <w:rPr>
                <w:rFonts w:ascii="Arial" w:hAnsi="Arial" w:cs="Arial"/>
                <w:sz w:val="20"/>
                <w:szCs w:val="20"/>
              </w:rPr>
              <w:t>提示</w:t>
            </w:r>
          </w:p>
        </w:tc>
      </w:tr>
      <w:tr w:rsidR="002C2AFB" w:rsidTr="002C2AFB">
        <w:tc>
          <w:tcPr>
            <w:tcW w:w="1152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proofErr w:type="gramEnd"/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团号规则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由旅行社自行规定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当输入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失去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焦点时，系统做判定是否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lastRenderedPageBreak/>
              <w:t>团号</w:t>
            </w:r>
            <w:proofErr w:type="gramEnd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没有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填写团号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，系统在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输入框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后提示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“未填写团号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  <w:p w:rsidR="002C2AFB" w:rsidRP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不能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重复，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如果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填写团号与现有团号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重复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输入框后提示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该团号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已存在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lastRenderedPageBreak/>
              <w:t>旅行社</w:t>
            </w:r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，默认为旅行社自己，并且不能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4199" w:type="dxa"/>
          </w:tcPr>
          <w:p w:rsidR="002C2AFB" w:rsidRPr="003B6E15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选填，下拉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选择，选择后展示部门名称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41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，下拉选择，选择后展示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+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2C2AFB" w:rsidTr="002C2AFB">
        <w:tc>
          <w:tcPr>
            <w:tcW w:w="1152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批量导入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团员</w:t>
            </w:r>
          </w:p>
        </w:tc>
        <w:tc>
          <w:tcPr>
            <w:tcW w:w="41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，点击后导入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excel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表，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excel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表必须按照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——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——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身份证号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格式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填写</w:t>
            </w:r>
          </w:p>
        </w:tc>
        <w:tc>
          <w:tcPr>
            <w:tcW w:w="3999" w:type="dxa"/>
          </w:tcPr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成功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提示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导入成功</w:t>
            </w:r>
          </w:p>
          <w:p w:rsid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失败，系统提示导入失败</w:t>
            </w:r>
          </w:p>
          <w:p w:rsidR="002C2AFB" w:rsidRPr="002C2AFB" w:rsidRDefault="002C2AFB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多次导入</w:t>
            </w:r>
          </w:p>
        </w:tc>
      </w:tr>
    </w:tbl>
    <w:p w:rsidR="00691DC4" w:rsidRDefault="002C2AFB" w:rsidP="006B4628">
      <w:r>
        <w:rPr>
          <w:noProof/>
        </w:rPr>
        <w:drawing>
          <wp:inline distT="0" distB="0" distL="0" distR="0" wp14:anchorId="5AD51393" wp14:editId="3B5CDD99">
            <wp:extent cx="5943600" cy="4358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FB" w:rsidRDefault="002C2AFB" w:rsidP="006B4628">
      <w:r>
        <w:rPr>
          <w:rFonts w:hint="eastAsia"/>
        </w:rPr>
        <w:t xml:space="preserve">    </w:t>
      </w:r>
      <w:r w:rsidR="00171E4F">
        <w:rPr>
          <w:rFonts w:hint="eastAsia"/>
        </w:rPr>
        <w:t>3</w:t>
      </w:r>
      <w:r w:rsidR="00171E4F">
        <w:rPr>
          <w:rFonts w:hint="eastAsia"/>
        </w:rPr>
        <w:t>、指派</w:t>
      </w:r>
      <w:r w:rsidR="00171E4F">
        <w:t>导游</w:t>
      </w:r>
      <w:r w:rsidR="00171E4F">
        <w:rPr>
          <w:rFonts w:hint="eastAsia"/>
        </w:rPr>
        <w:t>，</w:t>
      </w:r>
      <w:r w:rsidR="00171E4F">
        <w:t>有两种途径</w:t>
      </w:r>
      <w:r w:rsidR="00171E4F">
        <w:rPr>
          <w:rFonts w:hint="eastAsia"/>
        </w:rPr>
        <w:t>：</w:t>
      </w:r>
    </w:p>
    <w:p w:rsidR="00171E4F" w:rsidRDefault="00171E4F" w:rsidP="006B4628"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在</w:t>
      </w:r>
      <w:r>
        <w:t>团列表</w:t>
      </w:r>
      <w:r>
        <w:rPr>
          <w:rFonts w:hint="eastAsia"/>
        </w:rPr>
        <w:t>中</w:t>
      </w:r>
      <w:r>
        <w:t>，没有导游信息</w:t>
      </w:r>
      <w:r>
        <w:rPr>
          <w:rFonts w:hint="eastAsia"/>
        </w:rPr>
        <w:t>的</w:t>
      </w:r>
      <w:proofErr w:type="gramStart"/>
      <w:r>
        <w:t>团信息</w:t>
      </w:r>
      <w:proofErr w:type="gramEnd"/>
      <w:r>
        <w:t>后会有</w:t>
      </w:r>
      <w:r>
        <w:t>“</w:t>
      </w:r>
      <w:r>
        <w:rPr>
          <w:rFonts w:hint="eastAsia"/>
        </w:rPr>
        <w:t>指派导游</w:t>
      </w:r>
      <w:r>
        <w:t>按钮</w:t>
      </w:r>
      <w:r>
        <w:t>”</w:t>
      </w:r>
      <w:r>
        <w:rPr>
          <w:rFonts w:hint="eastAsia"/>
        </w:rPr>
        <w:t>，</w:t>
      </w:r>
      <w:r>
        <w:t>点击该按钮，进行指派导游，如下图</w:t>
      </w:r>
      <w:r>
        <w:rPr>
          <w:rFonts w:hint="eastAsia"/>
        </w:rPr>
        <w:t>：</w:t>
      </w:r>
    </w:p>
    <w:p w:rsidR="00171E4F" w:rsidRDefault="00171E4F" w:rsidP="006B4628">
      <w:r>
        <w:rPr>
          <w:noProof/>
        </w:rPr>
        <w:drawing>
          <wp:inline distT="0" distB="0" distL="0" distR="0" wp14:anchorId="74ADFF56" wp14:editId="52296E64">
            <wp:extent cx="5943600" cy="3244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4F" w:rsidRDefault="00171E4F" w:rsidP="00171E4F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proofErr w:type="gramStart"/>
      <w:r>
        <w:t>点击</w:t>
      </w:r>
      <w:r>
        <w:rPr>
          <w:rFonts w:hint="eastAsia"/>
        </w:rPr>
        <w:t>团</w:t>
      </w:r>
      <w:proofErr w:type="gramEnd"/>
      <w:r>
        <w:rPr>
          <w:rFonts w:hint="eastAsia"/>
        </w:rPr>
        <w:t>列表</w:t>
      </w:r>
      <w:r>
        <w:t>中</w:t>
      </w:r>
      <w:r>
        <w:rPr>
          <w:rFonts w:hint="eastAsia"/>
        </w:rPr>
        <w:t>没有</w:t>
      </w:r>
      <w:r>
        <w:t>导游信息的</w:t>
      </w:r>
      <w:r>
        <w:rPr>
          <w:rFonts w:hint="eastAsia"/>
        </w:rPr>
        <w:t>查看</w:t>
      </w:r>
      <w:r>
        <w:t>详情按钮，进入该团的详情页面，</w:t>
      </w:r>
      <w:r>
        <w:rPr>
          <w:rFonts w:hint="eastAsia"/>
        </w:rPr>
        <w:t>在</w:t>
      </w:r>
      <w:r>
        <w:t>点击指派导游，进行指派导游动作，如下图：</w:t>
      </w:r>
    </w:p>
    <w:p w:rsidR="00171E4F" w:rsidRDefault="00171E4F" w:rsidP="00171E4F">
      <w:r>
        <w:rPr>
          <w:noProof/>
        </w:rPr>
        <w:lastRenderedPageBreak/>
        <w:drawing>
          <wp:inline distT="0" distB="0" distL="0" distR="0" wp14:anchorId="1A7CDEC1" wp14:editId="437A3F38">
            <wp:extent cx="5943600" cy="5547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4F" w:rsidRDefault="00171E4F" w:rsidP="00171E4F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指派</w:t>
      </w:r>
      <w:r>
        <w:t>导游</w:t>
      </w:r>
      <w:proofErr w:type="gramStart"/>
      <w:r>
        <w:t>的弹窗如下</w:t>
      </w:r>
      <w:proofErr w:type="gramEnd"/>
      <w:r>
        <w:t>：</w:t>
      </w:r>
    </w:p>
    <w:p w:rsidR="00171E4F" w:rsidRDefault="00171E4F" w:rsidP="00171E4F">
      <w:r>
        <w:rPr>
          <w:noProof/>
        </w:rPr>
        <w:lastRenderedPageBreak/>
        <w:drawing>
          <wp:inline distT="0" distB="0" distL="0" distR="0" wp14:anchorId="43D82E85" wp14:editId="577D82BA">
            <wp:extent cx="5943600" cy="48336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B9" w:rsidRDefault="00171E4F" w:rsidP="00171E4F">
      <w:r>
        <w:rPr>
          <w:rFonts w:hint="eastAsia"/>
        </w:rPr>
        <w:t>每个</w:t>
      </w:r>
      <w:proofErr w:type="gramStart"/>
      <w:r>
        <w:rPr>
          <w:rFonts w:hint="eastAsia"/>
        </w:rPr>
        <w:t>团</w:t>
      </w:r>
      <w:r>
        <w:t>只能</w:t>
      </w:r>
      <w:proofErr w:type="gramEnd"/>
      <w:r>
        <w:t>指派一名导游，</w:t>
      </w:r>
      <w:r w:rsidR="00C73CB9">
        <w:rPr>
          <w:rFonts w:hint="eastAsia"/>
        </w:rPr>
        <w:t>导游</w:t>
      </w:r>
      <w:r w:rsidR="00C73CB9">
        <w:t>为单选</w:t>
      </w:r>
      <w:r w:rsidR="00C73CB9">
        <w:rPr>
          <w:rFonts w:hint="eastAsia"/>
        </w:rPr>
        <w:t>；指派</w:t>
      </w:r>
      <w:r w:rsidR="00C73CB9">
        <w:t>导游列表中</w:t>
      </w:r>
      <w:r w:rsidR="00C73CB9">
        <w:rPr>
          <w:rFonts w:hint="eastAsia"/>
        </w:rPr>
        <w:t>的</w:t>
      </w:r>
      <w:r w:rsidR="00C73CB9">
        <w:t>导游必须是与旅行社</w:t>
      </w:r>
      <w:r w:rsidR="00C73CB9">
        <w:rPr>
          <w:rFonts w:hint="eastAsia"/>
        </w:rPr>
        <w:t>绑定</w:t>
      </w:r>
      <w:r w:rsidR="00C73CB9">
        <w:t>的导游</w:t>
      </w:r>
      <w:r w:rsidR="00C73CB9">
        <w:rPr>
          <w:rFonts w:hint="eastAsia"/>
        </w:rPr>
        <w:t>，</w:t>
      </w:r>
      <w:r w:rsidR="00C73CB9">
        <w:t>导游列表做分页</w:t>
      </w:r>
      <w:r w:rsidR="00C73CB9">
        <w:rPr>
          <w:rFonts w:hint="eastAsia"/>
        </w:rPr>
        <w:t>展示</w:t>
      </w:r>
      <w:r w:rsidR="00C73CB9">
        <w:t>，每页展示</w:t>
      </w:r>
      <w:r w:rsidR="00C73CB9">
        <w:rPr>
          <w:rFonts w:hint="eastAsia"/>
        </w:rPr>
        <w:t>20</w:t>
      </w:r>
      <w:r w:rsidR="00C73CB9">
        <w:rPr>
          <w:rFonts w:hint="eastAsia"/>
        </w:rPr>
        <w:t>条</w:t>
      </w:r>
      <w:r w:rsidR="00C73CB9">
        <w:t>数据</w:t>
      </w:r>
      <w:r w:rsidR="00C73CB9">
        <w:rPr>
          <w:rFonts w:hint="eastAsia"/>
        </w:rPr>
        <w:t>；可以</w:t>
      </w:r>
      <w:r w:rsidR="00C73CB9">
        <w:t>搜索</w:t>
      </w:r>
      <w:r w:rsidR="00C73CB9">
        <w:rPr>
          <w:rFonts w:hint="eastAsia"/>
        </w:rPr>
        <w:t>导游，搜索</w:t>
      </w:r>
      <w:r w:rsidR="00C73CB9">
        <w:t>条件有姓名</w:t>
      </w:r>
      <w:r w:rsidR="00C73CB9">
        <w:rPr>
          <w:rFonts w:hint="eastAsia"/>
        </w:rPr>
        <w:t>、</w:t>
      </w:r>
      <w:r w:rsidR="00C73CB9">
        <w:t>手机号、导游证</w:t>
      </w:r>
      <w:r w:rsidR="00C73CB9">
        <w:rPr>
          <w:rFonts w:hint="eastAsia"/>
        </w:rPr>
        <w:t>号</w:t>
      </w:r>
      <w:r w:rsidR="00C73CB9">
        <w:t>、身份证号</w:t>
      </w:r>
      <w:r w:rsidR="00C73CB9">
        <w:rPr>
          <w:rFonts w:hint="eastAsia"/>
        </w:rPr>
        <w:t>；</w:t>
      </w:r>
      <w:r w:rsidR="00C73CB9">
        <w:t>点击确定，确认所选导游，</w:t>
      </w:r>
      <w:r w:rsidR="00C73CB9">
        <w:rPr>
          <w:rFonts w:hint="eastAsia"/>
        </w:rPr>
        <w:t>并录入</w:t>
      </w:r>
      <w:r w:rsidR="00C73CB9">
        <w:t>该团中，点击取消，不确认所选导游，</w:t>
      </w:r>
      <w:proofErr w:type="gramStart"/>
      <w:r w:rsidR="00C73CB9">
        <w:t>弹窗</w:t>
      </w:r>
      <w:r w:rsidR="00C73CB9">
        <w:rPr>
          <w:rFonts w:hint="eastAsia"/>
        </w:rPr>
        <w:t>消失</w:t>
      </w:r>
      <w:proofErr w:type="gramEnd"/>
      <w:r w:rsidR="00C73CB9">
        <w:t>，</w:t>
      </w:r>
      <w:r w:rsidR="00C73CB9">
        <w:rPr>
          <w:rFonts w:hint="eastAsia"/>
        </w:rPr>
        <w:t>该导游</w:t>
      </w:r>
      <w:proofErr w:type="gramStart"/>
      <w:r w:rsidR="00C73CB9">
        <w:t>不</w:t>
      </w:r>
      <w:proofErr w:type="gramEnd"/>
      <w:r w:rsidR="00C73CB9">
        <w:rPr>
          <w:rFonts w:hint="eastAsia"/>
        </w:rPr>
        <w:t>录入</w:t>
      </w:r>
      <w:r w:rsidR="00C73CB9">
        <w:t>该团，可重新指派</w:t>
      </w:r>
    </w:p>
    <w:p w:rsidR="00C73CB9" w:rsidRDefault="00C73CB9" w:rsidP="00171E4F">
      <w:r>
        <w:rPr>
          <w:rFonts w:hint="eastAsia"/>
        </w:rPr>
        <w:t xml:space="preserve">    4</w:t>
      </w:r>
      <w:r>
        <w:rPr>
          <w:rFonts w:hint="eastAsia"/>
        </w:rPr>
        <w:t>、更换</w:t>
      </w:r>
      <w:r>
        <w:t>导游：</w:t>
      </w:r>
    </w:p>
    <w:p w:rsidR="00C73CB9" w:rsidRDefault="00C73CB9" w:rsidP="00C73CB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在</w:t>
      </w:r>
      <w:r>
        <w:t>已指派导游的团详情中，点击</w:t>
      </w:r>
      <w:r>
        <w:t>“</w:t>
      </w:r>
      <w:r>
        <w:rPr>
          <w:rFonts w:hint="eastAsia"/>
        </w:rPr>
        <w:t>更换</w:t>
      </w:r>
      <w:r>
        <w:t>导游</w:t>
      </w:r>
      <w:r>
        <w:t>”</w:t>
      </w:r>
      <w:r>
        <w:rPr>
          <w:rFonts w:hint="eastAsia"/>
        </w:rPr>
        <w:t>，</w:t>
      </w:r>
      <w:r>
        <w:t>可以更换指派的导游，如下图：</w:t>
      </w:r>
    </w:p>
    <w:p w:rsidR="00C73CB9" w:rsidRDefault="00C73CB9" w:rsidP="00C73CB9">
      <w:r>
        <w:rPr>
          <w:noProof/>
        </w:rPr>
        <w:lastRenderedPageBreak/>
        <w:drawing>
          <wp:inline distT="0" distB="0" distL="0" distR="0" wp14:anchorId="050CEE51" wp14:editId="5C1F5D9C">
            <wp:extent cx="5943600" cy="55473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B9" w:rsidRDefault="00C73CB9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更换</w:t>
      </w:r>
      <w:r>
        <w:t>导游的选择页面</w:t>
      </w:r>
      <w:r w:rsidR="007A0ED4">
        <w:rPr>
          <w:rFonts w:hint="eastAsia"/>
        </w:rPr>
        <w:t>和</w:t>
      </w:r>
      <w:r w:rsidR="007A0ED4">
        <w:t>规则</w:t>
      </w:r>
      <w:r>
        <w:t>与指派导游一致，</w:t>
      </w:r>
      <w:r w:rsidR="007A0ED4">
        <w:rPr>
          <w:rFonts w:hint="eastAsia"/>
        </w:rPr>
        <w:t>需要</w:t>
      </w:r>
      <w:r w:rsidR="007A0ED4">
        <w:t>注意的是，当更换导游时，点击取消按钮，</w:t>
      </w:r>
      <w:r w:rsidR="007A0ED4">
        <w:rPr>
          <w:rFonts w:hint="eastAsia"/>
        </w:rPr>
        <w:t>该团</w:t>
      </w:r>
      <w:r w:rsidR="007A0ED4">
        <w:t>之前</w:t>
      </w:r>
      <w:r w:rsidR="007A0ED4">
        <w:rPr>
          <w:rFonts w:hint="eastAsia"/>
        </w:rPr>
        <w:t>指派</w:t>
      </w:r>
      <w:r w:rsidR="007A0ED4">
        <w:t>的导游</w:t>
      </w:r>
      <w:r w:rsidR="007A0ED4">
        <w:rPr>
          <w:rFonts w:hint="eastAsia"/>
        </w:rPr>
        <w:t>会</w:t>
      </w:r>
      <w:r w:rsidR="007A0ED4">
        <w:t>继续</w:t>
      </w:r>
      <w:r w:rsidR="007A0ED4">
        <w:rPr>
          <w:rFonts w:hint="eastAsia"/>
        </w:rPr>
        <w:t>继承</w:t>
      </w:r>
      <w:r w:rsidR="007A0ED4">
        <w:t>，不会被抹去，</w:t>
      </w:r>
      <w:r w:rsidR="007A0ED4">
        <w:rPr>
          <w:rFonts w:hint="eastAsia"/>
        </w:rPr>
        <w:t>用户没有</w:t>
      </w:r>
      <w:r w:rsidR="007A0ED4">
        <w:t>选择</w:t>
      </w:r>
      <w:r w:rsidR="007A0ED4">
        <w:rPr>
          <w:rFonts w:hint="eastAsia"/>
        </w:rPr>
        <w:t>新</w:t>
      </w:r>
      <w:r w:rsidR="007A0ED4">
        <w:t>导游的情况下，确认按钮</w:t>
      </w:r>
      <w:r w:rsidR="007A0ED4">
        <w:rPr>
          <w:rFonts w:hint="eastAsia"/>
        </w:rPr>
        <w:t>无</w:t>
      </w:r>
      <w:r w:rsidR="007A0ED4">
        <w:t>点击效果，只有选择</w:t>
      </w:r>
      <w:r w:rsidR="007A0ED4">
        <w:rPr>
          <w:rFonts w:hint="eastAsia"/>
        </w:rPr>
        <w:t>新</w:t>
      </w:r>
      <w:r w:rsidR="007A0ED4">
        <w:t>导游，点击确认，系统才会更换导游信息到最新，其他不做赘述</w:t>
      </w:r>
    </w:p>
    <w:p w:rsidR="007A0ED4" w:rsidRDefault="007A0ED4" w:rsidP="007A0ED4">
      <w:pPr>
        <w:ind w:firstLine="435"/>
      </w:pPr>
      <w:r>
        <w:t>5</w:t>
      </w:r>
      <w:r>
        <w:rPr>
          <w:rFonts w:hint="eastAsia"/>
        </w:rPr>
        <w:t>、</w:t>
      </w:r>
      <w:r>
        <w:t>添加团员、</w:t>
      </w:r>
      <w:r>
        <w:rPr>
          <w:rFonts w:hint="eastAsia"/>
        </w:rPr>
        <w:t>修改</w:t>
      </w:r>
      <w:r>
        <w:t>团员、删除团员：</w:t>
      </w:r>
    </w:p>
    <w:p w:rsidR="007A0ED4" w:rsidRDefault="007A0ED4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如果需要添加团员，</w:t>
      </w:r>
      <w:r>
        <w:rPr>
          <w:rFonts w:hint="eastAsia"/>
        </w:rPr>
        <w:t>需</w:t>
      </w:r>
      <w:r>
        <w:t>点击团员详情，进入该团详情页，点击</w:t>
      </w:r>
      <w:r>
        <w:rPr>
          <w:rFonts w:hint="eastAsia"/>
        </w:rPr>
        <w:t>单个</w:t>
      </w:r>
      <w:r>
        <w:t>添加团员或批量导入团员；批量</w:t>
      </w:r>
      <w:r>
        <w:rPr>
          <w:rFonts w:hint="eastAsia"/>
        </w:rPr>
        <w:t>导入</w:t>
      </w:r>
      <w:r>
        <w:t>团员是从本地</w:t>
      </w:r>
      <w:r>
        <w:rPr>
          <w:rFonts w:hint="eastAsia"/>
        </w:rPr>
        <w:t>导入</w:t>
      </w:r>
      <w:r>
        <w:t>excel</w:t>
      </w:r>
      <w:r>
        <w:rPr>
          <w:rFonts w:hint="eastAsia"/>
        </w:rPr>
        <w:t>文件</w:t>
      </w:r>
      <w:r>
        <w:t>，格式必须满足</w:t>
      </w:r>
      <w:r>
        <w:t>“</w:t>
      </w:r>
      <w:r>
        <w:rPr>
          <w:rFonts w:hint="eastAsia"/>
        </w:rPr>
        <w:t>姓名</w:t>
      </w:r>
      <w:r>
        <w:t>——</w:t>
      </w:r>
      <w:r>
        <w:t>电话</w:t>
      </w:r>
      <w:r>
        <w:t>——</w:t>
      </w:r>
      <w:r>
        <w:t>身份证号</w:t>
      </w:r>
      <w:r>
        <w:t>”</w:t>
      </w:r>
      <w:r>
        <w:rPr>
          <w:rFonts w:hint="eastAsia"/>
        </w:rPr>
        <w:t>格式</w:t>
      </w:r>
    </w:p>
    <w:p w:rsidR="007A0ED4" w:rsidRDefault="007A0ED4" w:rsidP="007A0ED4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点击</w:t>
      </w:r>
      <w:r>
        <w:t>单个添加团员，一次只能添加</w:t>
      </w:r>
      <w:r>
        <w:rPr>
          <w:rFonts w:hint="eastAsia"/>
        </w:rPr>
        <w:t>一名</w:t>
      </w:r>
      <w:r>
        <w:t>团员</w:t>
      </w:r>
      <w:r>
        <w:rPr>
          <w:rFonts w:hint="eastAsia"/>
        </w:rPr>
        <w:t>数据</w:t>
      </w:r>
      <w:r>
        <w:t>，</w:t>
      </w:r>
      <w:proofErr w:type="gramStart"/>
      <w:r>
        <w:t>其弹窗</w:t>
      </w:r>
      <w:proofErr w:type="gramEnd"/>
      <w:r>
        <w:t>如下：</w:t>
      </w:r>
    </w:p>
    <w:p w:rsidR="007A0ED4" w:rsidRDefault="007A0ED4" w:rsidP="007A0ED4">
      <w:r>
        <w:rPr>
          <w:noProof/>
        </w:rPr>
        <w:lastRenderedPageBreak/>
        <w:drawing>
          <wp:inline distT="0" distB="0" distL="0" distR="0" wp14:anchorId="3A570EC0" wp14:editId="38DDB6DD">
            <wp:extent cx="5943600" cy="48336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D4" w:rsidRDefault="007A0ED4" w:rsidP="007A0ED4">
      <w:r>
        <w:rPr>
          <w:rFonts w:hint="eastAsia"/>
        </w:rPr>
        <w:t>都为必填项</w:t>
      </w:r>
      <w:r w:rsidR="000B2ED7">
        <w:rPr>
          <w:rFonts w:hint="eastAsia"/>
        </w:rPr>
        <w:t>，</w:t>
      </w:r>
      <w:r w:rsidR="000B2ED7">
        <w:t>点击确定保存填入信息，并在详情中</w:t>
      </w:r>
      <w:r w:rsidR="000B2ED7">
        <w:rPr>
          <w:rFonts w:hint="eastAsia"/>
        </w:rPr>
        <w:t>添加</w:t>
      </w:r>
      <w:r w:rsidR="000B2ED7">
        <w:t>一条团员数据；点击取消，不保存填入信息，不会生成新数据</w:t>
      </w:r>
    </w:p>
    <w:p w:rsidR="000B2ED7" w:rsidRDefault="000B2ED7" w:rsidP="000B2ED7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在</w:t>
      </w:r>
      <w:r>
        <w:t>一条团员信息后，点击修改按钮，该条数据变为可编辑状态，如下图：</w:t>
      </w:r>
    </w:p>
    <w:p w:rsidR="000B2ED7" w:rsidRDefault="000B2ED7" w:rsidP="000B2ED7">
      <w:r>
        <w:rPr>
          <w:noProof/>
        </w:rPr>
        <w:drawing>
          <wp:inline distT="0" distB="0" distL="0" distR="0" wp14:anchorId="2CBD1155" wp14:editId="6C4EA392">
            <wp:extent cx="5943600" cy="3086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D7" w:rsidRDefault="000B2ED7" w:rsidP="000B2ED7">
      <w:r>
        <w:rPr>
          <w:rFonts w:hint="eastAsia"/>
        </w:rPr>
        <w:t>此时</w:t>
      </w:r>
      <w:r>
        <w:t>，用户可以重新</w:t>
      </w:r>
      <w:proofErr w:type="gramStart"/>
      <w:r>
        <w:rPr>
          <w:rFonts w:hint="eastAsia"/>
        </w:rPr>
        <w:t>编辑</w:t>
      </w:r>
      <w:r>
        <w:t>此</w:t>
      </w:r>
      <w:proofErr w:type="gramEnd"/>
      <w:r>
        <w:t>团员的信息，点击确定，保存修改后</w:t>
      </w:r>
      <w:r>
        <w:rPr>
          <w:rFonts w:hint="eastAsia"/>
        </w:rPr>
        <w:t>数据</w:t>
      </w:r>
      <w:r>
        <w:t>，此时状态变为查看状态</w:t>
      </w:r>
      <w:r>
        <w:rPr>
          <w:rFonts w:hint="eastAsia"/>
        </w:rPr>
        <w:t>，</w:t>
      </w:r>
      <w:r>
        <w:t>数据展示为修改后数据；点击取消，不保存编辑后数据，</w:t>
      </w:r>
      <w:r>
        <w:rPr>
          <w:rFonts w:hint="eastAsia"/>
        </w:rPr>
        <w:t>此时</w:t>
      </w:r>
      <w:r>
        <w:t>状态变为查看状态，数据展示修改前数据</w:t>
      </w:r>
    </w:p>
    <w:p w:rsidR="000B2ED7" w:rsidRDefault="000B2ED7" w:rsidP="000B2ED7">
      <w:pPr>
        <w:ind w:firstLine="46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>
        <w:rPr>
          <w:rFonts w:hint="eastAsia"/>
        </w:rPr>
        <w:t>在</w:t>
      </w:r>
      <w:r>
        <w:t>信息查看状态下，点击删除按钮，系统会提示</w:t>
      </w:r>
      <w:r>
        <w:t>“</w:t>
      </w:r>
      <w:r>
        <w:rPr>
          <w:rFonts w:hint="eastAsia"/>
        </w:rPr>
        <w:t>是否</w:t>
      </w:r>
      <w:r>
        <w:t>删除该</w:t>
      </w:r>
      <w:r>
        <w:rPr>
          <w:rFonts w:hint="eastAsia"/>
        </w:rPr>
        <w:t>团员？</w:t>
      </w:r>
      <w:r>
        <w:t>”</w:t>
      </w:r>
      <w:r>
        <w:rPr>
          <w:rFonts w:hint="eastAsia"/>
        </w:rPr>
        <w:t>点击</w:t>
      </w:r>
      <w:r>
        <w:t>确定，删除该条数据</w:t>
      </w:r>
      <w:r>
        <w:rPr>
          <w:rFonts w:hint="eastAsia"/>
        </w:rPr>
        <w:t>；</w:t>
      </w:r>
      <w:r>
        <w:t>点击取消，放弃删除该条数据</w:t>
      </w:r>
      <w:r>
        <w:rPr>
          <w:rFonts w:hint="eastAsia"/>
        </w:rPr>
        <w:t>，查看</w:t>
      </w:r>
      <w:r>
        <w:t>状态下，团员信息展示如下：</w:t>
      </w:r>
    </w:p>
    <w:p w:rsidR="000B2ED7" w:rsidRDefault="000B2ED7" w:rsidP="000B2ED7">
      <w:r>
        <w:rPr>
          <w:noProof/>
        </w:rPr>
        <w:drawing>
          <wp:inline distT="0" distB="0" distL="0" distR="0" wp14:anchorId="1FE61300" wp14:editId="58739D52">
            <wp:extent cx="5943600" cy="353060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D7" w:rsidRPr="000B2ED7" w:rsidRDefault="000B2ED7" w:rsidP="000B2ED7"/>
    <w:p w:rsidR="000B2ED7" w:rsidRPr="007A0ED4" w:rsidRDefault="000B2ED7" w:rsidP="007A0ED4"/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178" w:name="_Toc442442406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五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导游</w:t>
      </w:r>
      <w:r>
        <w:rPr>
          <w:rFonts w:cs="Arial"/>
          <w:szCs w:val="28"/>
        </w:rPr>
        <w:t>和部门管理中心</w:t>
      </w:r>
      <w:bookmarkEnd w:id="178"/>
    </w:p>
    <w:p w:rsidR="000B2ED7" w:rsidRPr="006410DF" w:rsidRDefault="000B2ED7" w:rsidP="000B2ED7">
      <w:pPr>
        <w:pStyle w:val="3"/>
      </w:pPr>
      <w:bookmarkStart w:id="179" w:name="_Toc442442407"/>
      <w:r w:rsidRPr="006410DF">
        <w:t>产品概述</w:t>
      </w:r>
      <w:bookmarkEnd w:id="179"/>
    </w:p>
    <w:p w:rsidR="000B2ED7" w:rsidRPr="000B2ED7" w:rsidRDefault="000B2ED7" w:rsidP="000B2ED7">
      <w:r>
        <w:rPr>
          <w:rFonts w:hint="eastAsia"/>
        </w:rPr>
        <w:t>该部分</w:t>
      </w:r>
      <w:r>
        <w:t>主要用于</w:t>
      </w:r>
      <w:r>
        <w:rPr>
          <w:rFonts w:hint="eastAsia"/>
        </w:rPr>
        <w:t>管理</w:t>
      </w:r>
      <w:r>
        <w:t>导游或部门</w:t>
      </w:r>
      <w:r>
        <w:rPr>
          <w:rFonts w:hint="eastAsia"/>
        </w:rPr>
        <w:t>，用户可以做</w:t>
      </w:r>
      <w:r>
        <w:t>新增、</w:t>
      </w:r>
      <w:r>
        <w:rPr>
          <w:rFonts w:hint="eastAsia"/>
        </w:rPr>
        <w:t>绑定</w:t>
      </w:r>
      <w:r>
        <w:t>、解绑导游或部门等</w:t>
      </w:r>
      <w:r>
        <w:rPr>
          <w:rFonts w:hint="eastAsia"/>
        </w:rPr>
        <w:t>操作</w:t>
      </w:r>
    </w:p>
    <w:p w:rsidR="000B2ED7" w:rsidRPr="004C0DEB" w:rsidRDefault="000B2ED7" w:rsidP="000B2ED7">
      <w:pPr>
        <w:pStyle w:val="3"/>
      </w:pPr>
      <w:bookmarkStart w:id="180" w:name="_Toc442442408"/>
      <w:r w:rsidRPr="004C0DEB">
        <w:lastRenderedPageBreak/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180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0B2ED7" w:rsidRPr="003247F2" w:rsidTr="003415D8">
        <w:tc>
          <w:tcPr>
            <w:tcW w:w="1271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0B2ED7" w:rsidRPr="003247F2" w:rsidRDefault="000B2ED7" w:rsidP="003415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0B2ED7" w:rsidRPr="003247F2" w:rsidTr="003415D8">
        <w:tc>
          <w:tcPr>
            <w:tcW w:w="1271" w:type="dxa"/>
            <w:vMerge w:val="restart"/>
            <w:vAlign w:val="center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部门管理中心</w:t>
            </w:r>
          </w:p>
        </w:tc>
        <w:tc>
          <w:tcPr>
            <w:tcW w:w="1843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导游列表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和该旅行社绑定相关的导游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平台上已经注册的导游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为一名导游新生成一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，并默认绑定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绑定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对现有已绑定的导游解除绑定关系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列表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展示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和该旅行社绑定相关的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部门列表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可以绑定一个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平台上已经注册的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新生成一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</w:t>
            </w:r>
            <w:proofErr w:type="gramEnd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，并默认绑定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0B2ED7" w:rsidRPr="003247F2" w:rsidTr="003415D8">
        <w:tc>
          <w:tcPr>
            <w:tcW w:w="1271" w:type="dxa"/>
            <w:vMerge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0B2ED7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部门绑定</w:t>
            </w:r>
          </w:p>
        </w:tc>
        <w:tc>
          <w:tcPr>
            <w:tcW w:w="5670" w:type="dxa"/>
          </w:tcPr>
          <w:p w:rsidR="000B2ED7" w:rsidRPr="00C45B14" w:rsidRDefault="000B2ED7" w:rsidP="003415D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对现有已绑定的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解除绑定关系</w:t>
            </w:r>
          </w:p>
        </w:tc>
        <w:tc>
          <w:tcPr>
            <w:tcW w:w="864" w:type="dxa"/>
          </w:tcPr>
          <w:p w:rsidR="000B2ED7" w:rsidRPr="00C45B14" w:rsidRDefault="000B2ED7" w:rsidP="003415D8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0B2ED7" w:rsidRPr="00D339EE" w:rsidRDefault="000B2ED7" w:rsidP="000B2ED7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0B2ED7" w:rsidRDefault="00F65A42" w:rsidP="000B2ED7">
      <w:pPr>
        <w:pStyle w:val="3"/>
      </w:pPr>
      <w:bookmarkStart w:id="181" w:name="_Toc442442409"/>
      <w:r>
        <w:rPr>
          <w:rFonts w:hint="eastAsia"/>
        </w:rPr>
        <w:t>流程</w:t>
      </w:r>
      <w:r>
        <w:t>及</w:t>
      </w:r>
      <w:r w:rsidR="000B2ED7" w:rsidRPr="004C0DEB">
        <w:rPr>
          <w:rFonts w:hint="eastAsia"/>
        </w:rPr>
        <w:t>状态说明</w:t>
      </w:r>
      <w:bookmarkEnd w:id="181"/>
    </w:p>
    <w:p w:rsidR="00F65A42" w:rsidRDefault="005E1C98" w:rsidP="00F65A42">
      <w:r>
        <w:object w:dxaOrig="19290" w:dyaOrig="12750">
          <v:shape id="_x0000_i1051" type="#_x0000_t75" style="width:467.7pt;height:309.3pt" o:ole="">
            <v:imagedata r:id="rId90" o:title=""/>
          </v:shape>
          <o:OLEObject Type="Embed" ProgID="Visio.Drawing.15" ShapeID="_x0000_i1051" DrawAspect="Content" ObjectID="_1518879142" r:id="rId91"/>
        </w:object>
      </w:r>
    </w:p>
    <w:p w:rsidR="00781CB8" w:rsidRPr="00F65A42" w:rsidRDefault="00763E2A" w:rsidP="00F65A42">
      <w:r>
        <w:object w:dxaOrig="19290" w:dyaOrig="12750">
          <v:shape id="_x0000_i1052" type="#_x0000_t75" style="width:467.7pt;height:309.3pt" o:ole="">
            <v:imagedata r:id="rId92" o:title=""/>
          </v:shape>
          <o:OLEObject Type="Embed" ProgID="Visio.Drawing.15" ShapeID="_x0000_i1052" DrawAspect="Content" ObjectID="_1518879143" r:id="rId93"/>
        </w:object>
      </w:r>
    </w:p>
    <w:p w:rsidR="00566804" w:rsidRDefault="00566804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、导游</w:t>
      </w:r>
      <w:r>
        <w:rPr>
          <w:rFonts w:ascii="Arial" w:hAnsi="Arial" w:cs="Arial"/>
          <w:i w:val="0"/>
          <w:color w:val="auto"/>
        </w:rPr>
        <w:t>和部门管理都存在两个状态</w:t>
      </w:r>
      <w:r w:rsidR="004D54F0">
        <w:rPr>
          <w:rFonts w:ascii="Arial" w:hAnsi="Arial" w:cs="Arial" w:hint="eastAsia"/>
          <w:i w:val="0"/>
          <w:color w:val="auto"/>
        </w:rPr>
        <w:t>：绑定状态</w:t>
      </w:r>
      <w:r w:rsidR="004D54F0">
        <w:rPr>
          <w:rFonts w:ascii="Arial" w:hAnsi="Arial" w:cs="Arial"/>
          <w:i w:val="0"/>
          <w:color w:val="auto"/>
        </w:rPr>
        <w:t>和解</w:t>
      </w:r>
      <w:proofErr w:type="gramStart"/>
      <w:r w:rsidR="004D54F0">
        <w:rPr>
          <w:rFonts w:ascii="Arial" w:hAnsi="Arial" w:cs="Arial"/>
          <w:i w:val="0"/>
          <w:color w:val="auto"/>
        </w:rPr>
        <w:t>绑</w:t>
      </w:r>
      <w:proofErr w:type="gramEnd"/>
      <w:r w:rsidR="004D54F0">
        <w:rPr>
          <w:rFonts w:ascii="Arial" w:hAnsi="Arial" w:cs="Arial"/>
          <w:i w:val="0"/>
          <w:color w:val="auto"/>
        </w:rPr>
        <w:t>状态</w:t>
      </w:r>
    </w:p>
    <w:p w:rsidR="004D54F0" w:rsidRDefault="004D54F0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绑定状态：指由旅行社发起</w:t>
      </w:r>
      <w:r>
        <w:rPr>
          <w:rFonts w:ascii="Arial" w:hAnsi="Arial" w:cs="Arial" w:hint="eastAsia"/>
          <w:i w:val="0"/>
          <w:color w:val="auto"/>
        </w:rPr>
        <w:t>动作</w:t>
      </w:r>
      <w:r>
        <w:rPr>
          <w:rFonts w:ascii="Arial" w:hAnsi="Arial" w:cs="Arial"/>
          <w:i w:val="0"/>
          <w:color w:val="auto"/>
        </w:rPr>
        <w:t>，与导游或部门</w:t>
      </w:r>
      <w:r>
        <w:rPr>
          <w:rFonts w:ascii="Arial" w:hAnsi="Arial" w:cs="Arial" w:hint="eastAsia"/>
          <w:i w:val="0"/>
          <w:color w:val="auto"/>
        </w:rPr>
        <w:t>建立</w:t>
      </w:r>
      <w:r>
        <w:rPr>
          <w:rFonts w:ascii="Arial" w:hAnsi="Arial" w:cs="Arial"/>
          <w:i w:val="0"/>
          <w:color w:val="auto"/>
        </w:rPr>
        <w:t>关系的</w:t>
      </w:r>
      <w:r>
        <w:rPr>
          <w:rFonts w:ascii="Arial" w:hAnsi="Arial" w:cs="Arial" w:hint="eastAsia"/>
          <w:i w:val="0"/>
          <w:color w:val="auto"/>
        </w:rPr>
        <w:t>一种</w:t>
      </w:r>
      <w:r>
        <w:rPr>
          <w:rFonts w:ascii="Arial" w:hAnsi="Arial" w:cs="Arial"/>
          <w:i w:val="0"/>
          <w:color w:val="auto"/>
        </w:rPr>
        <w:t>状态，</w:t>
      </w:r>
      <w:r>
        <w:rPr>
          <w:rFonts w:ascii="Arial" w:hAnsi="Arial" w:cs="Arial" w:hint="eastAsia"/>
          <w:i w:val="0"/>
          <w:color w:val="auto"/>
        </w:rPr>
        <w:t>该状态</w:t>
      </w:r>
      <w:r>
        <w:rPr>
          <w:rFonts w:ascii="Arial" w:hAnsi="Arial" w:cs="Arial"/>
          <w:i w:val="0"/>
          <w:color w:val="auto"/>
        </w:rPr>
        <w:t>下，部门</w:t>
      </w:r>
      <w:r>
        <w:rPr>
          <w:rFonts w:ascii="Arial" w:hAnsi="Arial" w:cs="Arial" w:hint="eastAsia"/>
          <w:i w:val="0"/>
          <w:color w:val="auto"/>
        </w:rPr>
        <w:t>或</w:t>
      </w:r>
      <w:r>
        <w:rPr>
          <w:rFonts w:ascii="Arial" w:hAnsi="Arial" w:cs="Arial"/>
          <w:i w:val="0"/>
          <w:color w:val="auto"/>
        </w:rPr>
        <w:t>导游可以通过旅行社购买</w:t>
      </w:r>
      <w:r>
        <w:rPr>
          <w:rFonts w:ascii="Arial" w:hAnsi="Arial" w:cs="Arial" w:hint="eastAsia"/>
          <w:i w:val="0"/>
          <w:color w:val="auto"/>
        </w:rPr>
        <w:t>对应</w:t>
      </w:r>
      <w:r>
        <w:rPr>
          <w:rFonts w:ascii="Arial" w:hAnsi="Arial" w:cs="Arial"/>
          <w:i w:val="0"/>
          <w:color w:val="auto"/>
        </w:rPr>
        <w:t>该旅行社政策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团票</w:t>
      </w:r>
    </w:p>
    <w:p w:rsidR="004D54F0" w:rsidRPr="004D54F0" w:rsidRDefault="004D54F0" w:rsidP="000B2ED7">
      <w:pPr>
        <w:pStyle w:val="infoblue"/>
        <w:spacing w:before="0" w:beforeAutospacing="0" w:afterLines="50" w:after="156" w:afterAutospacing="0"/>
        <w:ind w:firstLineChars="0"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3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解绑状态</w:t>
      </w:r>
      <w:r>
        <w:rPr>
          <w:rFonts w:ascii="Arial" w:hAnsi="Arial" w:cs="Arial" w:hint="eastAsia"/>
          <w:i w:val="0"/>
          <w:color w:val="auto"/>
        </w:rPr>
        <w:t>：</w:t>
      </w:r>
      <w:r>
        <w:rPr>
          <w:rFonts w:ascii="Arial" w:hAnsi="Arial" w:cs="Arial"/>
          <w:i w:val="0"/>
          <w:color w:val="auto"/>
        </w:rPr>
        <w:t>旅行社发起动作</w:t>
      </w:r>
      <w:r>
        <w:rPr>
          <w:rFonts w:ascii="Arial" w:hAnsi="Arial" w:cs="Arial" w:hint="eastAsia"/>
          <w:i w:val="0"/>
          <w:color w:val="auto"/>
        </w:rPr>
        <w:t>，解除</w:t>
      </w:r>
      <w:r>
        <w:rPr>
          <w:rFonts w:ascii="Arial" w:hAnsi="Arial" w:cs="Arial"/>
          <w:i w:val="0"/>
          <w:color w:val="auto"/>
        </w:rPr>
        <w:t>与导游或部门</w:t>
      </w:r>
      <w:r>
        <w:rPr>
          <w:rFonts w:ascii="Arial" w:hAnsi="Arial" w:cs="Arial" w:hint="eastAsia"/>
          <w:i w:val="0"/>
          <w:color w:val="auto"/>
        </w:rPr>
        <w:t>关系</w:t>
      </w:r>
      <w:r>
        <w:rPr>
          <w:rFonts w:ascii="Arial" w:hAnsi="Arial" w:cs="Arial"/>
          <w:i w:val="0"/>
          <w:color w:val="auto"/>
        </w:rPr>
        <w:t>的一种状态，该状态下。部门</w:t>
      </w:r>
      <w:r>
        <w:rPr>
          <w:rFonts w:ascii="Arial" w:hAnsi="Arial" w:cs="Arial" w:hint="eastAsia"/>
          <w:i w:val="0"/>
          <w:color w:val="auto"/>
        </w:rPr>
        <w:t>或</w:t>
      </w:r>
      <w:r>
        <w:rPr>
          <w:rFonts w:ascii="Arial" w:hAnsi="Arial" w:cs="Arial"/>
          <w:i w:val="0"/>
          <w:color w:val="auto"/>
        </w:rPr>
        <w:t>导游</w:t>
      </w:r>
      <w:r>
        <w:rPr>
          <w:rFonts w:ascii="Arial" w:hAnsi="Arial" w:cs="Arial" w:hint="eastAsia"/>
          <w:i w:val="0"/>
          <w:color w:val="auto"/>
        </w:rPr>
        <w:t>不能</w:t>
      </w:r>
      <w:r>
        <w:rPr>
          <w:rFonts w:ascii="Arial" w:hAnsi="Arial" w:cs="Arial"/>
          <w:i w:val="0"/>
          <w:color w:val="auto"/>
        </w:rPr>
        <w:t>通过旅行社购买</w:t>
      </w:r>
      <w:r>
        <w:rPr>
          <w:rFonts w:ascii="Arial" w:hAnsi="Arial" w:cs="Arial" w:hint="eastAsia"/>
          <w:i w:val="0"/>
          <w:color w:val="auto"/>
        </w:rPr>
        <w:t>对应</w:t>
      </w:r>
      <w:r>
        <w:rPr>
          <w:rFonts w:ascii="Arial" w:hAnsi="Arial" w:cs="Arial"/>
          <w:i w:val="0"/>
          <w:color w:val="auto"/>
        </w:rPr>
        <w:t>该旅行社政策</w:t>
      </w:r>
      <w:r>
        <w:rPr>
          <w:rFonts w:ascii="Arial" w:hAnsi="Arial" w:cs="Arial" w:hint="eastAsia"/>
          <w:i w:val="0"/>
          <w:color w:val="auto"/>
        </w:rPr>
        <w:t>的</w:t>
      </w:r>
      <w:r>
        <w:rPr>
          <w:rFonts w:ascii="Arial" w:hAnsi="Arial" w:cs="Arial"/>
          <w:i w:val="0"/>
          <w:color w:val="auto"/>
        </w:rPr>
        <w:t>团票</w:t>
      </w:r>
    </w:p>
    <w:p w:rsidR="000B2ED7" w:rsidRDefault="004D54F0" w:rsidP="004D54F0">
      <w:pPr>
        <w:pStyle w:val="3"/>
      </w:pPr>
      <w:bookmarkStart w:id="182" w:name="_Toc442442410"/>
      <w:r>
        <w:t>特性说明</w:t>
      </w:r>
      <w:bookmarkEnd w:id="182"/>
    </w:p>
    <w:p w:rsidR="004D54F0" w:rsidRDefault="004D54F0" w:rsidP="004D54F0">
      <w:r>
        <w:t>此节将分为导游篇和</w:t>
      </w:r>
      <w:proofErr w:type="gramStart"/>
      <w:r>
        <w:t>部门篇两部分</w:t>
      </w:r>
      <w:proofErr w:type="gramEnd"/>
      <w:r>
        <w:t>进行描述</w:t>
      </w:r>
    </w:p>
    <w:p w:rsidR="004D54F0" w:rsidRDefault="004D54F0" w:rsidP="004D54F0">
      <w:pPr>
        <w:pStyle w:val="4"/>
      </w:pPr>
      <w:bookmarkStart w:id="183" w:name="_Toc442442411"/>
      <w:r>
        <w:t>导游列表</w:t>
      </w:r>
      <w:bookmarkEnd w:id="183"/>
    </w:p>
    <w:p w:rsidR="004D54F0" w:rsidRPr="0028283F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4D54F0" w:rsidRPr="004C0DEB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点击我的导游，进入导游管理列表页，</w:t>
      </w:r>
      <w:r w:rsidR="003415D8">
        <w:rPr>
          <w:rFonts w:ascii="Arial" w:hAnsi="Arial" w:cs="Arial"/>
          <w:i w:val="0"/>
          <w:color w:val="auto"/>
        </w:rPr>
        <w:t>在此部分，用户可以做新建导游、绑定导游、解绑导游等操作</w:t>
      </w:r>
    </w:p>
    <w:p w:rsidR="004D54F0" w:rsidRPr="0028283F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4D54F0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4D54F0" w:rsidRDefault="004D54F0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</w:t>
      </w:r>
      <w:r w:rsidR="003415D8">
        <w:rPr>
          <w:rFonts w:ascii="Arial" w:hAnsi="Arial" w:cs="Arial"/>
          <w:i w:val="0"/>
          <w:color w:val="auto"/>
        </w:rPr>
        <w:t>我的导游</w:t>
      </w:r>
    </w:p>
    <w:p w:rsidR="003415D8" w:rsidRPr="00B7143D" w:rsidRDefault="003415D8" w:rsidP="004D54F0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、用户必须有权限管理导游</w:t>
      </w:r>
    </w:p>
    <w:p w:rsidR="004D54F0" w:rsidRDefault="004D54F0" w:rsidP="004D54F0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4D54F0" w:rsidRPr="00291857" w:rsidRDefault="00EF1699" w:rsidP="004D54F0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8240" w:dyaOrig="13455">
          <v:shape id="_x0000_i1053" type="#_x0000_t75" style="width:467.7pt;height:344.95pt" o:ole="">
            <v:imagedata r:id="rId94" o:title=""/>
          </v:shape>
          <o:OLEObject Type="Embed" ProgID="Visio.Drawing.15" ShapeID="_x0000_i1053" DrawAspect="Content" ObjectID="_1518879144" r:id="rId95"/>
        </w:object>
      </w:r>
    </w:p>
    <w:p w:rsidR="004D54F0" w:rsidRPr="009C47F8" w:rsidRDefault="004D54F0" w:rsidP="004D54F0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C0655D" w:rsidRDefault="00C0655D" w:rsidP="00C0655D">
      <w:pPr>
        <w:ind w:firstLine="435"/>
      </w:pPr>
      <w:r>
        <w:rPr>
          <w:rFonts w:hint="eastAsia"/>
        </w:rPr>
        <w:t>导游</w:t>
      </w:r>
      <w:r>
        <w:t>管理</w:t>
      </w:r>
      <w:r>
        <w:rPr>
          <w:rFonts w:hint="eastAsia"/>
        </w:rPr>
        <w:t>的</w:t>
      </w:r>
      <w:r>
        <w:t>整体原型如下</w:t>
      </w:r>
      <w:r>
        <w:rPr>
          <w:rFonts w:hint="eastAsia"/>
        </w:rPr>
        <w:t>：</w:t>
      </w:r>
    </w:p>
    <w:p w:rsidR="00C0655D" w:rsidRPr="00C0655D" w:rsidRDefault="00C0655D" w:rsidP="00C0655D">
      <w:r>
        <w:rPr>
          <w:noProof/>
        </w:rPr>
        <w:lastRenderedPageBreak/>
        <w:drawing>
          <wp:inline distT="0" distB="0" distL="0" distR="0" wp14:anchorId="66674713" wp14:editId="231EA083">
            <wp:extent cx="5943600" cy="51466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F0" w:rsidRDefault="0054678E" w:rsidP="00C0655D">
      <w:pPr>
        <w:ind w:firstLineChars="200" w:firstLine="420"/>
      </w:pPr>
      <w:r>
        <w:t>1</w:t>
      </w:r>
      <w:r>
        <w:t>、新建导游：</w:t>
      </w:r>
    </w:p>
    <w:p w:rsidR="0054678E" w:rsidRDefault="0054678E" w:rsidP="0054678E">
      <w:pPr>
        <w:ind w:firstLine="435"/>
      </w:pPr>
      <w: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在导游列表页面，点击新建，创建</w:t>
      </w:r>
      <w:r>
        <w:rPr>
          <w:rFonts w:hint="eastAsia"/>
        </w:rPr>
        <w:t>导游</w:t>
      </w:r>
      <w:proofErr w:type="gramStart"/>
      <w:r>
        <w:t>帐号</w:t>
      </w:r>
      <w:proofErr w:type="gramEnd"/>
      <w:r>
        <w:t>，</w:t>
      </w:r>
      <w:r>
        <w:rPr>
          <w:rFonts w:hint="eastAsia"/>
        </w:rPr>
        <w:t>如下图</w:t>
      </w:r>
      <w:r>
        <w:t>：</w:t>
      </w:r>
    </w:p>
    <w:p w:rsidR="0054678E" w:rsidRDefault="0054678E" w:rsidP="0054678E">
      <w:r>
        <w:rPr>
          <w:noProof/>
        </w:rPr>
        <w:lastRenderedPageBreak/>
        <w:drawing>
          <wp:inline distT="0" distB="0" distL="0" distR="0" wp14:anchorId="690077B0" wp14:editId="51FC7A52">
            <wp:extent cx="5943600" cy="483362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8E" w:rsidRDefault="0054678E" w:rsidP="0054678E">
      <w:r>
        <w:rPr>
          <w:rFonts w:hint="eastAsia"/>
        </w:rPr>
        <w:t>字段</w:t>
      </w:r>
      <w:r>
        <w:t>及规则如下：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54678E" w:rsidTr="007254F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54678E" w:rsidRPr="003B6E15" w:rsidRDefault="0054678E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54678E" w:rsidRPr="003B6E15" w:rsidRDefault="0054678E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54678E" w:rsidTr="007254F2">
        <w:tc>
          <w:tcPr>
            <w:tcW w:w="1838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电话号码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  <w:ins w:id="184" w:author="Zhao Kai" w:date="2016-03-04T14:44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如果已被注册，在输入框旁边显示该号码已被注册</w:t>
              </w:r>
            </w:ins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54678E" w:rsidRPr="003B6E15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  <w:tr w:rsidR="0054678E" w:rsidTr="007254F2">
        <w:tc>
          <w:tcPr>
            <w:tcW w:w="1838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导游证号</w:t>
            </w:r>
          </w:p>
        </w:tc>
        <w:tc>
          <w:tcPr>
            <w:tcW w:w="7512" w:type="dxa"/>
          </w:tcPr>
          <w:p w:rsidR="0054678E" w:rsidRDefault="0054678E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其他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规则参考大平台</w:t>
            </w:r>
          </w:p>
        </w:tc>
      </w:tr>
    </w:tbl>
    <w:p w:rsidR="0054678E" w:rsidRDefault="0054678E" w:rsidP="0054678E">
      <w:r>
        <w:rPr>
          <w:rFonts w:hint="eastAsia"/>
        </w:rPr>
        <w:t>点击</w:t>
      </w:r>
      <w:r>
        <w:t>确定，</w:t>
      </w:r>
      <w:r>
        <w:rPr>
          <w:rFonts w:hint="eastAsia"/>
        </w:rPr>
        <w:t>提交</w:t>
      </w:r>
      <w:r>
        <w:t>填入信息到大平台审核，系统提示</w:t>
      </w:r>
      <w:r>
        <w:t>“</w:t>
      </w:r>
      <w:r>
        <w:rPr>
          <w:rFonts w:hint="eastAsia"/>
        </w:rPr>
        <w:t>您</w:t>
      </w:r>
      <w:r>
        <w:t>的信息已提交审核，</w:t>
      </w:r>
      <w:r>
        <w:rPr>
          <w:rFonts w:hint="eastAsia"/>
        </w:rPr>
        <w:t>届时</w:t>
      </w:r>
      <w:r>
        <w:t>会以短信形式通知审核结果，请耐心等待</w:t>
      </w:r>
      <w:r>
        <w:t>”</w:t>
      </w:r>
      <w:r>
        <w:rPr>
          <w:rFonts w:hint="eastAsia"/>
        </w:rPr>
        <w:t>，</w:t>
      </w:r>
      <w:r>
        <w:t>导游列表会新增一条待审核数据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；</w:t>
      </w:r>
      <w:r>
        <w:t>点击取消，关闭弹窗，取消填入信息</w:t>
      </w:r>
    </w:p>
    <w:p w:rsidR="0054678E" w:rsidRDefault="0054678E" w:rsidP="0054678E">
      <w:r>
        <w:rPr>
          <w:noProof/>
        </w:rPr>
        <w:drawing>
          <wp:inline distT="0" distB="0" distL="0" distR="0" wp14:anchorId="5DED7E65" wp14:editId="7B16C407">
            <wp:extent cx="5943600" cy="3200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8E" w:rsidRDefault="0054678E" w:rsidP="0057637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平台反馈审核未通过，如下图</w:t>
      </w:r>
      <w:r w:rsidR="00576379">
        <w:rPr>
          <w:rFonts w:hint="eastAsia"/>
        </w:rPr>
        <w:t>，</w:t>
      </w:r>
      <w:r w:rsidR="00576379">
        <w:t>用户可以点击重新提交，</w:t>
      </w:r>
      <w:r w:rsidR="00576379">
        <w:rPr>
          <w:rFonts w:hint="eastAsia"/>
        </w:rPr>
        <w:t>弹出</w:t>
      </w:r>
      <w:r w:rsidR="00576379">
        <w:t>修改信息弹窗，修改填入信息，</w:t>
      </w:r>
      <w:r w:rsidR="007D5C55">
        <w:rPr>
          <w:rFonts w:hint="eastAsia"/>
        </w:rPr>
        <w:t>所有信息都可修改，</w:t>
      </w:r>
      <w:r w:rsidR="00576379">
        <w:t>并</w:t>
      </w:r>
      <w:r w:rsidR="00576379">
        <w:rPr>
          <w:rFonts w:hint="eastAsia"/>
        </w:rPr>
        <w:t>再次</w:t>
      </w:r>
      <w:r w:rsidR="00576379">
        <w:t>提交，如</w:t>
      </w:r>
      <w:r w:rsidR="00576379">
        <w:rPr>
          <w:rFonts w:hint="eastAsia"/>
        </w:rPr>
        <w:t>下图；</w:t>
      </w:r>
      <w:r w:rsidR="00576379">
        <w:t>也可以点击删除，</w:t>
      </w:r>
      <w:r w:rsidR="00576379">
        <w:rPr>
          <w:rFonts w:hint="eastAsia"/>
        </w:rPr>
        <w:t>在</w:t>
      </w:r>
      <w:r w:rsidR="00576379">
        <w:t>列表中清除此条数据，但在数据库中，此条注册数据</w:t>
      </w:r>
      <w:r w:rsidR="00576379">
        <w:rPr>
          <w:rFonts w:hint="eastAsia"/>
        </w:rPr>
        <w:t>仍然</w:t>
      </w:r>
      <w:r w:rsidR="00576379">
        <w:t>保留，</w:t>
      </w:r>
      <w:r w:rsidR="00576379">
        <w:rPr>
          <w:rFonts w:hint="eastAsia"/>
        </w:rPr>
        <w:t>并标注</w:t>
      </w:r>
      <w:r w:rsidR="00576379">
        <w:t>为未通过审核状态，</w:t>
      </w:r>
      <w:r w:rsidR="00576379">
        <w:rPr>
          <w:rFonts w:hint="eastAsia"/>
        </w:rPr>
        <w:t>下次</w:t>
      </w:r>
      <w:r w:rsidR="00576379">
        <w:t>在任何端口再次注册此帐号时，</w:t>
      </w:r>
      <w:r w:rsidR="00576379">
        <w:rPr>
          <w:rFonts w:hint="eastAsia"/>
        </w:rPr>
        <w:t>再次</w:t>
      </w:r>
      <w:r w:rsidR="00576379">
        <w:t>提取审核</w:t>
      </w:r>
    </w:p>
    <w:p w:rsidR="00576379" w:rsidRDefault="00576379" w:rsidP="00576379">
      <w:r>
        <w:rPr>
          <w:noProof/>
        </w:rPr>
        <w:drawing>
          <wp:inline distT="0" distB="0" distL="0" distR="0" wp14:anchorId="336B2A7E" wp14:editId="3149F79F">
            <wp:extent cx="5943600" cy="32131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79" w:rsidRDefault="00576379" w:rsidP="00576379">
      <w:r>
        <w:rPr>
          <w:noProof/>
        </w:rPr>
        <w:lastRenderedPageBreak/>
        <w:drawing>
          <wp:inline distT="0" distB="0" distL="0" distR="0" wp14:anchorId="7DAD4C0D" wp14:editId="7C4B7EE3">
            <wp:extent cx="5943600" cy="483362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79" w:rsidRDefault="00576379" w:rsidP="0057637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如果</w:t>
      </w:r>
      <w:r>
        <w:t>审核通过，</w:t>
      </w:r>
      <w:r w:rsidR="00B165FE">
        <w:rPr>
          <w:rFonts w:hint="eastAsia"/>
        </w:rPr>
        <w:t>系统会</w:t>
      </w:r>
      <w:r w:rsidR="00B165FE">
        <w:t>自动</w:t>
      </w:r>
      <w:r w:rsidR="00B165FE">
        <w:rPr>
          <w:rFonts w:hint="eastAsia"/>
        </w:rPr>
        <w:t>绑定</w:t>
      </w:r>
      <w:r w:rsidR="00B165FE">
        <w:t>，</w:t>
      </w:r>
      <w:r>
        <w:t>会出现下图</w:t>
      </w:r>
      <w:r>
        <w:rPr>
          <w:rFonts w:hint="eastAsia"/>
        </w:rPr>
        <w:t>，用户仅</w:t>
      </w:r>
      <w:r>
        <w:t>可以对</w:t>
      </w:r>
      <w:r>
        <w:rPr>
          <w:rFonts w:hint="eastAsia"/>
        </w:rPr>
        <w:t>此</w:t>
      </w:r>
      <w:r>
        <w:t>账户进行解除绑定操作</w:t>
      </w:r>
    </w:p>
    <w:p w:rsidR="00663CB1" w:rsidRDefault="00576379" w:rsidP="00576379">
      <w:r>
        <w:rPr>
          <w:noProof/>
        </w:rPr>
        <w:drawing>
          <wp:inline distT="0" distB="0" distL="0" distR="0" wp14:anchorId="774FC784" wp14:editId="4AA6194D">
            <wp:extent cx="5943600" cy="31813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B1" w:rsidRDefault="00663CB1" w:rsidP="00576379">
      <w:r>
        <w:rPr>
          <w:rFonts w:hint="eastAsia"/>
        </w:rPr>
        <w:t xml:space="preserve">    2</w:t>
      </w:r>
      <w:r>
        <w:rPr>
          <w:rFonts w:hint="eastAsia"/>
        </w:rPr>
        <w:t>、绑定导游</w:t>
      </w:r>
      <w:r>
        <w:t>：</w:t>
      </w:r>
    </w:p>
    <w:p w:rsidR="00663CB1" w:rsidRDefault="00663CB1" w:rsidP="00663CB1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在导游列表页面点击绑定按钮，</w:t>
      </w:r>
      <w:proofErr w:type="gramStart"/>
      <w:r>
        <w:rPr>
          <w:rFonts w:hint="eastAsia"/>
        </w:rPr>
        <w:t>弹出</w:t>
      </w:r>
      <w:r>
        <w:t>弹窗如下</w:t>
      </w:r>
      <w:proofErr w:type="gramEnd"/>
      <w:r>
        <w:t>，进行绑定导游操作</w:t>
      </w:r>
    </w:p>
    <w:p w:rsidR="00663CB1" w:rsidRDefault="00663CB1" w:rsidP="00663CB1">
      <w:r>
        <w:rPr>
          <w:noProof/>
        </w:rPr>
        <w:lastRenderedPageBreak/>
        <w:drawing>
          <wp:inline distT="0" distB="0" distL="0" distR="0" wp14:anchorId="61256CAC" wp14:editId="73C6EA2F">
            <wp:extent cx="5943600" cy="483362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B1" w:rsidRDefault="00663CB1" w:rsidP="00EF169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此列表</w:t>
      </w:r>
      <w:r>
        <w:t>会展示平台所有导游，</w:t>
      </w:r>
      <w:r>
        <w:rPr>
          <w:rFonts w:hint="eastAsia"/>
        </w:rPr>
        <w:t>并以</w:t>
      </w:r>
      <w:r>
        <w:t>分</w:t>
      </w:r>
      <w:proofErr w:type="gramStart"/>
      <w:r>
        <w:t>页方式</w:t>
      </w:r>
      <w:proofErr w:type="gramEnd"/>
      <w:r>
        <w:t>进行展示</w:t>
      </w:r>
      <w:r>
        <w:rPr>
          <w:rFonts w:hint="eastAsia"/>
        </w:rPr>
        <w:t>，</w:t>
      </w:r>
      <w:r>
        <w:t>每页</w:t>
      </w:r>
      <w:r>
        <w:rPr>
          <w:rFonts w:hint="eastAsia"/>
        </w:rPr>
        <w:t>20</w:t>
      </w:r>
      <w:r>
        <w:rPr>
          <w:rFonts w:hint="eastAsia"/>
        </w:rPr>
        <w:t>条数据</w:t>
      </w:r>
      <w:r>
        <w:t>，可以</w:t>
      </w:r>
      <w:r>
        <w:rPr>
          <w:rFonts w:hint="eastAsia"/>
        </w:rPr>
        <w:t>根据</w:t>
      </w:r>
      <w:r>
        <w:t>导游的信息进行搜索，每次可添加绑定</w:t>
      </w:r>
      <w:r>
        <w:rPr>
          <w:rFonts w:hint="eastAsia"/>
        </w:rPr>
        <w:t>多名</w:t>
      </w:r>
      <w:r>
        <w:t>导游，点击确定，绑定成功，取消则关闭弹窗，不进行绑定；绑定</w:t>
      </w:r>
      <w:r>
        <w:rPr>
          <w:rFonts w:hint="eastAsia"/>
        </w:rPr>
        <w:t>后</w:t>
      </w:r>
      <w:r>
        <w:t>，会在导游列表中，展示绑定</w:t>
      </w:r>
      <w:r>
        <w:rPr>
          <w:rFonts w:hint="eastAsia"/>
        </w:rPr>
        <w:t>的</w:t>
      </w:r>
      <w:r>
        <w:t>导游</w:t>
      </w:r>
    </w:p>
    <w:p w:rsidR="00EF1699" w:rsidRDefault="00EF1699" w:rsidP="00EF1699">
      <w:pPr>
        <w:ind w:firstLine="435"/>
      </w:pPr>
      <w:r>
        <w:t>3</w:t>
      </w:r>
      <w:r>
        <w:rPr>
          <w:rFonts w:hint="eastAsia"/>
        </w:rPr>
        <w:t>、</w:t>
      </w:r>
      <w:r>
        <w:t>解除绑定：</w:t>
      </w:r>
    </w:p>
    <w:p w:rsidR="00EF1699" w:rsidRDefault="00EF1699" w:rsidP="00EF1699">
      <w:pPr>
        <w:ind w:firstLine="4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用户</w:t>
      </w:r>
      <w:r>
        <w:t>可以对</w:t>
      </w:r>
      <w:r>
        <w:rPr>
          <w:rFonts w:hint="eastAsia"/>
        </w:rPr>
        <w:t>导游列表</w:t>
      </w:r>
      <w:r>
        <w:t>中，</w:t>
      </w:r>
      <w:r>
        <w:rPr>
          <w:rFonts w:hint="eastAsia"/>
        </w:rPr>
        <w:t>审核通过</w:t>
      </w:r>
      <w:r>
        <w:t>的导游</w:t>
      </w:r>
      <w:proofErr w:type="gramStart"/>
      <w:r>
        <w:t>帐号</w:t>
      </w:r>
      <w:proofErr w:type="gramEnd"/>
      <w:r>
        <w:rPr>
          <w:rFonts w:hint="eastAsia"/>
        </w:rPr>
        <w:t>进行</w:t>
      </w:r>
      <w:r>
        <w:t>解绑操作，点击解绑，系统</w:t>
      </w:r>
      <w:r>
        <w:rPr>
          <w:rFonts w:hint="eastAsia"/>
        </w:rPr>
        <w:t>弹出</w:t>
      </w:r>
      <w:r>
        <w:t>提示</w:t>
      </w:r>
      <w:r>
        <w:t>“</w:t>
      </w:r>
      <w:r>
        <w:rPr>
          <w:rFonts w:hint="eastAsia"/>
        </w:rPr>
        <w:t>是否</w:t>
      </w:r>
      <w:r>
        <w:t>确认解除绑定？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确定，</w:t>
      </w:r>
      <w:r>
        <w:t>解除绑定，导游列表不在显示</w:t>
      </w:r>
      <w:r>
        <w:rPr>
          <w:rFonts w:hint="eastAsia"/>
        </w:rPr>
        <w:t>该</w:t>
      </w:r>
      <w:r>
        <w:t>数据，点击</w:t>
      </w:r>
      <w:r>
        <w:rPr>
          <w:rFonts w:hint="eastAsia"/>
        </w:rPr>
        <w:t>取消，用户</w:t>
      </w:r>
      <w:r>
        <w:t>放弃解绑动作</w:t>
      </w:r>
      <w:r>
        <w:rPr>
          <w:rFonts w:hint="eastAsia"/>
        </w:rPr>
        <w:t>。</w:t>
      </w:r>
    </w:p>
    <w:p w:rsidR="00EF1699" w:rsidRDefault="00EF1699" w:rsidP="00EF1699">
      <w:pPr>
        <w:ind w:firstLine="435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导游列表展示字段：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F1699" w:rsidTr="007254F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F1699" w:rsidRPr="003B6E15" w:rsidRDefault="00EF1699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F1699" w:rsidRPr="003B6E15" w:rsidRDefault="00EF1699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F1699" w:rsidTr="007254F2">
        <w:tc>
          <w:tcPr>
            <w:tcW w:w="1838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导游姓名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电话号码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导游身份证号</w:t>
            </w:r>
          </w:p>
        </w:tc>
        <w:tc>
          <w:tcPr>
            <w:tcW w:w="7512" w:type="dxa"/>
          </w:tcPr>
          <w:p w:rsidR="00EF1699" w:rsidRPr="003B6E15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导游证号</w:t>
            </w:r>
          </w:p>
        </w:tc>
        <w:tc>
          <w:tcPr>
            <w:tcW w:w="7512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EF1699" w:rsidTr="007254F2">
        <w:tc>
          <w:tcPr>
            <w:tcW w:w="1838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状态</w:t>
            </w:r>
          </w:p>
        </w:tc>
        <w:tc>
          <w:tcPr>
            <w:tcW w:w="7512" w:type="dxa"/>
          </w:tcPr>
          <w:p w:rsidR="00EF1699" w:rsidRDefault="00EF1699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待审核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、审核通过、审核未通过</w:t>
            </w:r>
          </w:p>
        </w:tc>
      </w:tr>
    </w:tbl>
    <w:p w:rsidR="00EF1699" w:rsidRPr="00EF1699" w:rsidRDefault="00EF1699" w:rsidP="00EF1699"/>
    <w:p w:rsidR="00EF1699" w:rsidRDefault="00EF1699">
      <w:pPr>
        <w:pStyle w:val="4"/>
      </w:pPr>
      <w:bookmarkStart w:id="185" w:name="_Toc442442412"/>
      <w:r>
        <w:rPr>
          <w:rFonts w:hint="eastAsia"/>
        </w:rPr>
        <w:t>部门</w:t>
      </w:r>
      <w:r>
        <w:t>列表</w:t>
      </w:r>
      <w:bookmarkEnd w:id="185"/>
    </w:p>
    <w:p w:rsidR="00EF1699" w:rsidRPr="0028283F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EF1699" w:rsidRPr="004C0DEB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点击我的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，进入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管理列表页，在此部分，用户可以做新建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、绑定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、解绑</w:t>
      </w:r>
      <w:r>
        <w:rPr>
          <w:rFonts w:ascii="Arial" w:hAnsi="Arial" w:cs="Arial" w:hint="eastAsia"/>
          <w:i w:val="0"/>
          <w:color w:val="auto"/>
        </w:rPr>
        <w:t>部门</w:t>
      </w:r>
      <w:r>
        <w:rPr>
          <w:rFonts w:ascii="Arial" w:hAnsi="Arial" w:cs="Arial"/>
          <w:i w:val="0"/>
          <w:color w:val="auto"/>
        </w:rPr>
        <w:t>等操作</w:t>
      </w:r>
    </w:p>
    <w:p w:rsidR="00EF1699" w:rsidRPr="0028283F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F1699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EF1699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用户必须有权限查看我的</w:t>
      </w:r>
      <w:r>
        <w:rPr>
          <w:rFonts w:ascii="Arial" w:hAnsi="Arial" w:cs="Arial" w:hint="eastAsia"/>
          <w:i w:val="0"/>
          <w:color w:val="auto"/>
        </w:rPr>
        <w:t>部门</w:t>
      </w:r>
    </w:p>
    <w:p w:rsidR="00EF1699" w:rsidRPr="00B7143D" w:rsidRDefault="00EF1699" w:rsidP="00EF1699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、用户必须有权限管理</w:t>
      </w:r>
      <w:r>
        <w:rPr>
          <w:rFonts w:ascii="Arial" w:hAnsi="Arial" w:cs="Arial" w:hint="eastAsia"/>
          <w:i w:val="0"/>
          <w:color w:val="auto"/>
        </w:rPr>
        <w:t>部门</w:t>
      </w:r>
    </w:p>
    <w:p w:rsidR="00EF1699" w:rsidRDefault="00EF1699" w:rsidP="00EF1699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EF1699" w:rsidRPr="00291857" w:rsidRDefault="00EF1699" w:rsidP="00EF1699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8240" w:dyaOrig="13455">
          <v:shape id="_x0000_i1054" type="#_x0000_t75" style="width:467.7pt;height:344.95pt" o:ole="">
            <v:imagedata r:id="rId103" o:title=""/>
          </v:shape>
          <o:OLEObject Type="Embed" ProgID="Visio.Drawing.15" ShapeID="_x0000_i1054" DrawAspect="Content" ObjectID="_1518879145" r:id="rId104"/>
        </w:object>
      </w:r>
    </w:p>
    <w:p w:rsidR="00EF1699" w:rsidRDefault="00EF1699" w:rsidP="00EF1699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C0655D" w:rsidRPr="00C0655D" w:rsidRDefault="00C0655D" w:rsidP="00C0655D">
      <w:pPr>
        <w:spacing w:afterLines="50" w:after="156"/>
        <w:ind w:firstLine="420"/>
        <w:rPr>
          <w:rFonts w:ascii="Arial" w:hAnsi="Arial" w:cs="Arial"/>
        </w:rPr>
      </w:pPr>
      <w:r w:rsidRPr="00C0655D">
        <w:rPr>
          <w:rFonts w:ascii="Arial" w:hAnsi="Arial" w:cs="Arial" w:hint="eastAsia"/>
        </w:rPr>
        <w:t>部门</w:t>
      </w:r>
      <w:r w:rsidRPr="00C0655D">
        <w:rPr>
          <w:rFonts w:ascii="Arial" w:hAnsi="Arial" w:cs="Arial"/>
        </w:rPr>
        <w:t>管理的整体原型如下：</w:t>
      </w:r>
    </w:p>
    <w:p w:rsidR="00C0655D" w:rsidRPr="00C0655D" w:rsidRDefault="00C0655D" w:rsidP="00C0655D">
      <w:pPr>
        <w:spacing w:afterLines="50" w:after="156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112F5E6" wp14:editId="3F7056E4">
            <wp:extent cx="5943600" cy="46088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699" w:rsidRDefault="00CE7BCF" w:rsidP="00EF1699">
      <w:r>
        <w:rPr>
          <w:rFonts w:hint="eastAsia"/>
        </w:rPr>
        <w:t xml:space="preserve">    1</w:t>
      </w:r>
      <w:r>
        <w:rPr>
          <w:rFonts w:hint="eastAsia"/>
        </w:rPr>
        <w:t>、</w:t>
      </w:r>
      <w:r>
        <w:t>部门的所有可操作动作与导游一致，只是换做部门而已，</w:t>
      </w:r>
      <w:r>
        <w:rPr>
          <w:rFonts w:hint="eastAsia"/>
        </w:rPr>
        <w:t>在此</w:t>
      </w:r>
      <w:r>
        <w:t>不做赘述</w:t>
      </w:r>
    </w:p>
    <w:p w:rsidR="00C0655D" w:rsidRDefault="00C0655D" w:rsidP="00C0655D">
      <w:pPr>
        <w:ind w:firstLine="435"/>
      </w:pPr>
      <w:r>
        <w:t>2</w:t>
      </w:r>
      <w:r>
        <w:rPr>
          <w:rFonts w:hint="eastAsia"/>
        </w:rPr>
        <w:t>、</w:t>
      </w:r>
      <w:r>
        <w:t>部门的</w:t>
      </w:r>
      <w:r>
        <w:rPr>
          <w:rFonts w:hint="eastAsia"/>
        </w:rPr>
        <w:t>字段有</w:t>
      </w:r>
      <w:r>
        <w:t>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C0655D" w:rsidTr="005E1C98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C0655D" w:rsidRPr="003B6E15" w:rsidRDefault="00C0655D" w:rsidP="005E1C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C0655D" w:rsidRPr="003B6E15" w:rsidRDefault="00C0655D" w:rsidP="005E1C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C0655D" w:rsidTr="005E1C98">
        <w:tc>
          <w:tcPr>
            <w:tcW w:w="1838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负责人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负责人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电话</w:t>
            </w:r>
          </w:p>
        </w:tc>
        <w:tc>
          <w:tcPr>
            <w:tcW w:w="7512" w:type="dxa"/>
          </w:tcPr>
          <w:p w:rsidR="00C0655D" w:rsidRPr="003B6E15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  <w:ins w:id="186" w:author="Zhao Kai" w:date="2016-03-04T14:43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</w:t>
              </w:r>
            </w:ins>
            <w:ins w:id="187" w:author="Zhao Kai" w:date="2016-03-04T14:44:00Z"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已被注册</w:t>
              </w:r>
            </w:ins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负责人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身份证号码</w:t>
            </w:r>
          </w:p>
        </w:tc>
        <w:tc>
          <w:tcPr>
            <w:tcW w:w="7512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  <w:tr w:rsidR="00C0655D" w:rsidTr="005E1C98">
        <w:tc>
          <w:tcPr>
            <w:tcW w:w="1838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  <w:tc>
          <w:tcPr>
            <w:tcW w:w="7512" w:type="dxa"/>
          </w:tcPr>
          <w:p w:rsidR="00C0655D" w:rsidRDefault="00C0655D" w:rsidP="005E1C98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生成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必填</w:t>
            </w:r>
          </w:p>
        </w:tc>
      </w:tr>
    </w:tbl>
    <w:p w:rsidR="00C0655D" w:rsidRPr="00C0655D" w:rsidRDefault="00C0655D" w:rsidP="00C0655D"/>
    <w:p w:rsidR="00150077" w:rsidRDefault="00150077" w:rsidP="00150077">
      <w:pPr>
        <w:pStyle w:val="2"/>
        <w:jc w:val="center"/>
        <w:rPr>
          <w:rFonts w:cs="Arial"/>
          <w:szCs w:val="28"/>
        </w:rPr>
      </w:pPr>
      <w:bookmarkStart w:id="188" w:name="_Toc442442413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六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个人中心</w:t>
      </w:r>
      <w:bookmarkEnd w:id="188"/>
    </w:p>
    <w:p w:rsidR="00CE7BCF" w:rsidRPr="006410DF" w:rsidRDefault="00CE7BCF" w:rsidP="00CE7BCF">
      <w:pPr>
        <w:pStyle w:val="3"/>
      </w:pPr>
      <w:bookmarkStart w:id="189" w:name="_Toc442442414"/>
      <w:r w:rsidRPr="006410DF">
        <w:t>产品概述</w:t>
      </w:r>
      <w:bookmarkEnd w:id="189"/>
    </w:p>
    <w:p w:rsidR="00CE7BCF" w:rsidRPr="00CE7BCF" w:rsidRDefault="00CE7BCF" w:rsidP="00CE7BCF">
      <w:r>
        <w:rPr>
          <w:rFonts w:hint="eastAsia"/>
        </w:rPr>
        <w:t>该部分</w:t>
      </w:r>
      <w:r>
        <w:t>为旅行社</w:t>
      </w:r>
      <w:r>
        <w:rPr>
          <w:rFonts w:hint="eastAsia"/>
        </w:rPr>
        <w:t>管理</w:t>
      </w:r>
      <w:r>
        <w:t>自己内部员工信息、权限分配、</w:t>
      </w:r>
      <w:r>
        <w:rPr>
          <w:rFonts w:hint="eastAsia"/>
        </w:rPr>
        <w:t>信息</w:t>
      </w:r>
      <w:r>
        <w:t>修改</w:t>
      </w:r>
    </w:p>
    <w:p w:rsidR="00CE7BCF" w:rsidRPr="004C0DEB" w:rsidRDefault="00CE7BCF" w:rsidP="00CE7BCF">
      <w:pPr>
        <w:pStyle w:val="3"/>
      </w:pPr>
      <w:bookmarkStart w:id="190" w:name="_Toc442442415"/>
      <w:r w:rsidRPr="004C0DEB">
        <w:lastRenderedPageBreak/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190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CE7BCF" w:rsidRPr="003247F2" w:rsidTr="007254F2">
        <w:tc>
          <w:tcPr>
            <w:tcW w:w="1271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CE7BCF" w:rsidRPr="003247F2" w:rsidRDefault="00CE7BCF" w:rsidP="007254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CE7BCF" w:rsidRPr="003247F2" w:rsidTr="007254F2">
        <w:tc>
          <w:tcPr>
            <w:tcW w:w="1271" w:type="dxa"/>
            <w:vMerge w:val="restart"/>
            <w:vAlign w:val="center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个人管理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中心</w:t>
            </w: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个人信息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该旅行社相关的信息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的密码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子</w:t>
            </w:r>
            <w:proofErr w:type="gramEnd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账号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该旅行社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新建员工子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账号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分配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子账号权限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为每一个员工子账号分配对应的权限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启用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禁用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子账号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可以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开启或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禁用每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一个员工子账号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CE7BCF" w:rsidRPr="003247F2" w:rsidTr="007254F2">
        <w:tc>
          <w:tcPr>
            <w:tcW w:w="1271" w:type="dxa"/>
            <w:vMerge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CE7BCF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  <w:tc>
          <w:tcPr>
            <w:tcW w:w="5670" w:type="dxa"/>
          </w:tcPr>
          <w:p w:rsidR="00CE7BCF" w:rsidRPr="00C45B14" w:rsidRDefault="00CE7BCF" w:rsidP="007254F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对系统产生的操作记录</w:t>
            </w:r>
          </w:p>
        </w:tc>
        <w:tc>
          <w:tcPr>
            <w:tcW w:w="864" w:type="dxa"/>
          </w:tcPr>
          <w:p w:rsidR="00CE7BCF" w:rsidRPr="00C45B14" w:rsidRDefault="00CE7BCF" w:rsidP="007254F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CE7BCF" w:rsidRPr="00D339EE" w:rsidRDefault="00CE7BCF" w:rsidP="00CE7BC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CE7BCF" w:rsidRPr="004C0DEB" w:rsidRDefault="00781CB8" w:rsidP="00CE7BCF">
      <w:pPr>
        <w:pStyle w:val="3"/>
      </w:pPr>
      <w:bookmarkStart w:id="191" w:name="_Toc442442416"/>
      <w:r>
        <w:rPr>
          <w:rFonts w:hint="eastAsia"/>
        </w:rPr>
        <w:lastRenderedPageBreak/>
        <w:t>流程</w:t>
      </w:r>
      <w:r>
        <w:t>及</w:t>
      </w:r>
      <w:r w:rsidR="00CE7BCF" w:rsidRPr="004C0DEB">
        <w:rPr>
          <w:rFonts w:hint="eastAsia"/>
        </w:rPr>
        <w:t>状态说明</w:t>
      </w:r>
      <w:bookmarkEnd w:id="191"/>
    </w:p>
    <w:p w:rsidR="00CE7BCF" w:rsidRPr="004D54F0" w:rsidRDefault="00781CB8" w:rsidP="00781CB8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7531" w:dyaOrig="10935">
          <v:shape id="_x0000_i1055" type="#_x0000_t75" style="width:376.3pt;height:546.55pt" o:ole="">
            <v:imagedata r:id="rId106" o:title=""/>
          </v:shape>
          <o:OLEObject Type="Embed" ProgID="Visio.Drawing.15" ShapeID="_x0000_i1055" DrawAspect="Content" ObjectID="_1518879146" r:id="rId107"/>
        </w:object>
      </w:r>
    </w:p>
    <w:p w:rsidR="00CE7BCF" w:rsidRDefault="00CE7BCF" w:rsidP="00CE7BCF">
      <w:pPr>
        <w:pStyle w:val="3"/>
      </w:pPr>
      <w:bookmarkStart w:id="192" w:name="_Toc442442417"/>
      <w:r>
        <w:t>特性说明</w:t>
      </w:r>
      <w:bookmarkEnd w:id="192"/>
    </w:p>
    <w:p w:rsidR="00CE7BCF" w:rsidRDefault="00D22DBD" w:rsidP="00CE7BCF">
      <w:pPr>
        <w:pStyle w:val="4"/>
      </w:pPr>
      <w:bookmarkStart w:id="193" w:name="_Toc442442418"/>
      <w:r>
        <w:rPr>
          <w:rFonts w:hint="eastAsia"/>
        </w:rPr>
        <w:t>个人信息</w:t>
      </w:r>
      <w:bookmarkEnd w:id="193"/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4272" w:rsidRPr="004C0DEB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lastRenderedPageBreak/>
        <w:t>1</w:t>
      </w:r>
      <w:r>
        <w:rPr>
          <w:rFonts w:ascii="Arial" w:hAnsi="Arial" w:cs="Arial" w:hint="eastAsia"/>
          <w:i w:val="0"/>
          <w:color w:val="auto"/>
        </w:rPr>
        <w:t>、用户</w:t>
      </w:r>
      <w:r>
        <w:rPr>
          <w:rFonts w:ascii="Arial" w:hAnsi="Arial" w:cs="Arial"/>
          <w:i w:val="0"/>
          <w:color w:val="auto"/>
        </w:rPr>
        <w:t>点击个人信息，查看该旅行社</w:t>
      </w:r>
      <w:r>
        <w:rPr>
          <w:rFonts w:ascii="Arial" w:hAnsi="Arial" w:cs="Arial" w:hint="eastAsia"/>
          <w:i w:val="0"/>
          <w:color w:val="auto"/>
        </w:rPr>
        <w:t>个人</w:t>
      </w:r>
      <w:r>
        <w:rPr>
          <w:rFonts w:ascii="Arial" w:hAnsi="Arial" w:cs="Arial"/>
          <w:i w:val="0"/>
          <w:color w:val="auto"/>
        </w:rPr>
        <w:t>的基本信息</w:t>
      </w:r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DA4272" w:rsidRP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有权限查看旅行社的个人资料</w:t>
      </w:r>
    </w:p>
    <w:p w:rsidR="00CE7BCF" w:rsidRDefault="00DA4272" w:rsidP="00DA4272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DA4272" w:rsidRPr="00DA4272" w:rsidRDefault="00DA4272" w:rsidP="00DA4272">
      <w:pPr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DA4272">
        <w:rPr>
          <w:rFonts w:ascii="Arial" w:hAnsi="Arial" w:cs="Arial" w:hint="eastAsia"/>
        </w:rPr>
        <w:t>1</w:t>
      </w:r>
      <w:r w:rsidRPr="00DA4272">
        <w:rPr>
          <w:rFonts w:ascii="Arial" w:hAnsi="Arial" w:cs="Arial" w:hint="eastAsia"/>
        </w:rPr>
        <w:t>、</w:t>
      </w:r>
      <w:r w:rsidRPr="00DA4272">
        <w:rPr>
          <w:rFonts w:ascii="Arial" w:hAnsi="Arial" w:cs="Arial"/>
        </w:rPr>
        <w:t>该页面展示</w:t>
      </w:r>
      <w:r w:rsidRPr="00DA4272">
        <w:rPr>
          <w:rFonts w:ascii="Arial" w:hAnsi="Arial" w:cs="Arial" w:hint="eastAsia"/>
        </w:rPr>
        <w:t>旅行社</w:t>
      </w:r>
      <w:r w:rsidRPr="00DA4272">
        <w:rPr>
          <w:rFonts w:ascii="Arial" w:hAnsi="Arial" w:cs="Arial"/>
        </w:rPr>
        <w:t>用户的</w:t>
      </w:r>
      <w:r w:rsidRPr="00DA4272">
        <w:rPr>
          <w:rFonts w:ascii="Arial" w:hAnsi="Arial" w:cs="Arial" w:hint="eastAsia"/>
        </w:rPr>
        <w:t>基本资料</w:t>
      </w:r>
      <w:r w:rsidRPr="00DA4272">
        <w:rPr>
          <w:rFonts w:ascii="Arial" w:hAnsi="Arial" w:cs="Arial"/>
        </w:rPr>
        <w:t>，包括如下字段：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DA4272" w:rsidTr="00DA427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DA4272" w:rsidRPr="003B6E15" w:rsidRDefault="00DA4272" w:rsidP="00DA427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DA4272" w:rsidRPr="003B6E15" w:rsidRDefault="00DA4272" w:rsidP="00DA427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DA4272" w:rsidTr="00DA4272">
        <w:tc>
          <w:tcPr>
            <w:tcW w:w="1838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名称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全称（不可修改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发票地址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对应旅行社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具体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地址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DA4272" w:rsidRPr="003B6E15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对应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旅行社注册手机号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（不可修改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）</w:t>
            </w:r>
          </w:p>
        </w:tc>
      </w:tr>
      <w:tr w:rsidR="00DA4272" w:rsidTr="00DA4272">
        <w:tc>
          <w:tcPr>
            <w:tcW w:w="1838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电子邮箱</w:t>
            </w:r>
          </w:p>
        </w:tc>
        <w:tc>
          <w:tcPr>
            <w:tcW w:w="7512" w:type="dxa"/>
          </w:tcPr>
          <w:p w:rsidR="00DA4272" w:rsidRDefault="00DA4272" w:rsidP="00DA427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不可修改</w:t>
            </w:r>
          </w:p>
        </w:tc>
      </w:tr>
    </w:tbl>
    <w:p w:rsidR="00DA4272" w:rsidRDefault="00DA4272" w:rsidP="00DA4272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、原型如下：</w:t>
      </w:r>
    </w:p>
    <w:p w:rsidR="00DA4272" w:rsidRPr="00DA4272" w:rsidRDefault="00DA4272" w:rsidP="00DA4272">
      <w:r>
        <w:rPr>
          <w:noProof/>
        </w:rPr>
        <w:drawing>
          <wp:inline distT="0" distB="0" distL="0" distR="0" wp14:anchorId="53C2369A" wp14:editId="5CB5A09D">
            <wp:extent cx="5943600" cy="55473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CF" w:rsidRDefault="00CE7BCF" w:rsidP="00CE7BCF">
      <w:pPr>
        <w:pStyle w:val="4"/>
      </w:pPr>
      <w:bookmarkStart w:id="194" w:name="_Toc442442419"/>
      <w:r>
        <w:rPr>
          <w:rFonts w:hint="eastAsia"/>
        </w:rPr>
        <w:lastRenderedPageBreak/>
        <w:t>修改</w:t>
      </w:r>
      <w:r>
        <w:t>密码</w:t>
      </w:r>
      <w:bookmarkEnd w:id="194"/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DA4272" w:rsidRPr="004C0DEB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、用户点击</w:t>
      </w:r>
      <w:r>
        <w:rPr>
          <w:rFonts w:ascii="Arial" w:hAnsi="Arial" w:cs="Arial"/>
          <w:i w:val="0"/>
          <w:color w:val="auto"/>
        </w:rPr>
        <w:t>密码修改，</w:t>
      </w:r>
      <w:r>
        <w:rPr>
          <w:rFonts w:ascii="Arial" w:hAnsi="Arial" w:cs="Arial" w:hint="eastAsia"/>
          <w:i w:val="0"/>
          <w:color w:val="auto"/>
        </w:rPr>
        <w:t>正确</w:t>
      </w:r>
      <w:r>
        <w:rPr>
          <w:rFonts w:ascii="Arial" w:hAnsi="Arial" w:cs="Arial"/>
          <w:i w:val="0"/>
          <w:color w:val="auto"/>
        </w:rPr>
        <w:t>输入原始密码</w:t>
      </w:r>
      <w:r>
        <w:rPr>
          <w:rFonts w:ascii="Arial" w:hAnsi="Arial" w:cs="Arial" w:hint="eastAsia"/>
          <w:i w:val="0"/>
          <w:color w:val="auto"/>
        </w:rPr>
        <w:t>，</w:t>
      </w:r>
      <w:r>
        <w:rPr>
          <w:rFonts w:ascii="Arial" w:hAnsi="Arial" w:cs="Arial"/>
          <w:i w:val="0"/>
          <w:color w:val="auto"/>
        </w:rPr>
        <w:t>并输入两次新密码，方可修改密码</w:t>
      </w:r>
    </w:p>
    <w:p w:rsidR="00DA4272" w:rsidRPr="0028283F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DA4272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>
        <w:rPr>
          <w:rFonts w:ascii="Arial" w:hAnsi="Arial" w:cs="Arial" w:hint="eastAsia"/>
          <w:i w:val="0"/>
          <w:color w:val="auto"/>
        </w:rPr>
        <w:t>修改</w:t>
      </w:r>
      <w:r>
        <w:rPr>
          <w:rFonts w:ascii="Arial" w:hAnsi="Arial" w:cs="Arial"/>
          <w:i w:val="0"/>
          <w:color w:val="auto"/>
        </w:rPr>
        <w:t>密码</w:t>
      </w:r>
    </w:p>
    <w:p w:rsidR="00DA4272" w:rsidRPr="00B7143D" w:rsidRDefault="00DA4272" w:rsidP="00DA4272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3</w:t>
      </w:r>
      <w:r>
        <w:rPr>
          <w:rFonts w:ascii="Arial" w:hAnsi="Arial" w:cs="Arial"/>
          <w:i w:val="0"/>
          <w:color w:val="auto"/>
        </w:rPr>
        <w:t>、用户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正确输入原始密码，并且正确输入新密码两次</w:t>
      </w:r>
    </w:p>
    <w:p w:rsidR="00DA4272" w:rsidRDefault="00DA4272" w:rsidP="00DA4272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DA4272" w:rsidRPr="00291857" w:rsidRDefault="003B3F17" w:rsidP="00DA427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5405" w:dyaOrig="5415">
          <v:shape id="_x0000_i1056" type="#_x0000_t75" style="width:467.7pt;height:164.05pt" o:ole="">
            <v:imagedata r:id="rId109" o:title=""/>
          </v:shape>
          <o:OLEObject Type="Embed" ProgID="Visio.Drawing.15" ShapeID="_x0000_i1056" DrawAspect="Content" ObjectID="_1518879147" r:id="rId110"/>
        </w:object>
      </w:r>
    </w:p>
    <w:p w:rsidR="00DA4272" w:rsidRPr="009C47F8" w:rsidRDefault="00DA4272" w:rsidP="00DA4272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EF340E" w:rsidRDefault="00CE7BCF" w:rsidP="00EF340E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F340E">
        <w:rPr>
          <w:rFonts w:hint="eastAsia"/>
        </w:rPr>
        <w:t>需要</w:t>
      </w:r>
      <w:r w:rsidR="00EF340E">
        <w:t>输入的字段有：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EF340E" w:rsidTr="009D2F83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EF340E" w:rsidRPr="003B6E15" w:rsidRDefault="00EF340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EF340E" w:rsidRPr="003B6E15" w:rsidRDefault="00EF340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EF340E" w:rsidTr="009D2F83">
        <w:tc>
          <w:tcPr>
            <w:tcW w:w="1838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旧密码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与原始密码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一致</w:t>
            </w:r>
          </w:p>
        </w:tc>
      </w:tr>
      <w:tr w:rsidR="00EF340E" w:rsidTr="009D2F83">
        <w:tc>
          <w:tcPr>
            <w:tcW w:w="1838" w:type="dxa"/>
          </w:tcPr>
          <w:p w:rsidR="00EF340E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按照大平台规范格式填写</w:t>
            </w:r>
          </w:p>
        </w:tc>
      </w:tr>
      <w:tr w:rsidR="00EF340E" w:rsidTr="009D2F83">
        <w:tc>
          <w:tcPr>
            <w:tcW w:w="1838" w:type="dxa"/>
          </w:tcPr>
          <w:p w:rsidR="00EF340E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确认密码</w:t>
            </w:r>
          </w:p>
        </w:tc>
        <w:tc>
          <w:tcPr>
            <w:tcW w:w="7512" w:type="dxa"/>
          </w:tcPr>
          <w:p w:rsidR="00EF340E" w:rsidRPr="003B6E15" w:rsidRDefault="00EF340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必须按照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大平台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规范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格式填写，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并且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与之前填写的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一致</w:t>
            </w:r>
          </w:p>
        </w:tc>
      </w:tr>
    </w:tbl>
    <w:p w:rsidR="00EF340E" w:rsidRDefault="00EF340E" w:rsidP="00EF340E">
      <w:r>
        <w:rPr>
          <w:rFonts w:hint="eastAsia"/>
        </w:rPr>
        <w:t xml:space="preserve">    2</w:t>
      </w:r>
      <w:r>
        <w:rPr>
          <w:rFonts w:hint="eastAsia"/>
        </w:rPr>
        <w:t>、点击</w:t>
      </w:r>
      <w:r>
        <w:t>确定按键，系统进行判断，判断是否修改成功的条件如下：</w:t>
      </w:r>
    </w:p>
    <w:p w:rsidR="00EF340E" w:rsidRDefault="00EF340E" w:rsidP="00EF340E">
      <w: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）原始密码是否输入正确</w:t>
      </w:r>
    </w:p>
    <w:p w:rsidR="00EF340E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新密码是否按照官方给出的格式进行填写（官方格式与大平台一致，请参见大平台）</w:t>
      </w:r>
    </w:p>
    <w:p w:rsidR="00EF340E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两次输入新密码是否一致</w:t>
      </w:r>
    </w:p>
    <w:p w:rsidR="00CE7BCF" w:rsidRDefault="00EF340E" w:rsidP="00EF340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>
        <w:rPr>
          <w:rFonts w:hint="eastAsia"/>
        </w:rPr>
        <w:t>以上条件必须全部满足</w:t>
      </w:r>
    </w:p>
    <w:p w:rsidR="00EF340E" w:rsidRDefault="00EF340E" w:rsidP="00EF340E">
      <w:pPr>
        <w:ind w:firstLine="435"/>
      </w:pPr>
      <w:r>
        <w:t>3</w:t>
      </w:r>
      <w:r>
        <w:rPr>
          <w:rFonts w:hint="eastAsia"/>
        </w:rPr>
        <w:t>、</w:t>
      </w:r>
      <w:r>
        <w:t>修改成功会弹出提示</w:t>
      </w:r>
      <w:r>
        <w:rPr>
          <w:rFonts w:hint="eastAsia"/>
        </w:rPr>
        <w:t>；</w:t>
      </w:r>
      <w:r>
        <w:t>如果修改未成功，会弹出提示哪部分</w:t>
      </w:r>
      <w:r>
        <w:rPr>
          <w:rFonts w:hint="eastAsia"/>
        </w:rPr>
        <w:t>填写</w:t>
      </w:r>
      <w:r>
        <w:t>错误</w:t>
      </w:r>
    </w:p>
    <w:p w:rsidR="00EF340E" w:rsidRDefault="00EF340E" w:rsidP="00EF340E">
      <w:r>
        <w:rPr>
          <w:noProof/>
        </w:rPr>
        <w:lastRenderedPageBreak/>
        <w:drawing>
          <wp:inline distT="0" distB="0" distL="0" distR="0" wp14:anchorId="3EDF8BBD" wp14:editId="2100B04C">
            <wp:extent cx="5943600" cy="5547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CF" w:rsidRDefault="00CE7BCF" w:rsidP="00CE7BCF">
      <w:pPr>
        <w:pStyle w:val="4"/>
      </w:pPr>
      <w:bookmarkStart w:id="195" w:name="_Toc442442420"/>
      <w:r>
        <w:rPr>
          <w:rFonts w:hint="eastAsia"/>
        </w:rPr>
        <w:t>员工</w:t>
      </w:r>
      <w:proofErr w:type="gramStart"/>
      <w:r>
        <w:t>帐号</w:t>
      </w:r>
      <w:bookmarkEnd w:id="195"/>
      <w:proofErr w:type="gramEnd"/>
    </w:p>
    <w:p w:rsidR="00EF340E" w:rsidRPr="0028283F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EF340E" w:rsidRPr="004C0DEB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、用户点击员工</w:t>
      </w:r>
      <w:proofErr w:type="gramStart"/>
      <w:r>
        <w:rPr>
          <w:rFonts w:ascii="Arial" w:hAnsi="Arial" w:cs="Arial" w:hint="eastAsia"/>
          <w:i w:val="0"/>
          <w:color w:val="auto"/>
        </w:rPr>
        <w:t>帐号</w:t>
      </w:r>
      <w:proofErr w:type="gramEnd"/>
      <w:r>
        <w:rPr>
          <w:rFonts w:ascii="Arial" w:hAnsi="Arial" w:cs="Arial"/>
          <w:i w:val="0"/>
          <w:color w:val="auto"/>
        </w:rPr>
        <w:t>，用户可对员工</w:t>
      </w:r>
      <w:proofErr w:type="gramStart"/>
      <w:r>
        <w:rPr>
          <w:rFonts w:ascii="Arial" w:hAnsi="Arial" w:cs="Arial"/>
          <w:i w:val="0"/>
          <w:color w:val="auto"/>
        </w:rPr>
        <w:t>帐号</w:t>
      </w:r>
      <w:proofErr w:type="gramEnd"/>
      <w:r>
        <w:rPr>
          <w:rFonts w:ascii="Arial" w:hAnsi="Arial" w:cs="Arial"/>
          <w:i w:val="0"/>
          <w:color w:val="auto"/>
        </w:rPr>
        <w:t>进行</w:t>
      </w:r>
      <w:proofErr w:type="gramStart"/>
      <w:r>
        <w:rPr>
          <w:rFonts w:ascii="Arial" w:hAnsi="Arial" w:cs="Arial"/>
          <w:i w:val="0"/>
          <w:color w:val="auto"/>
        </w:rPr>
        <w:t>帐号</w:t>
      </w:r>
      <w:proofErr w:type="gramEnd"/>
      <w:r>
        <w:rPr>
          <w:rFonts w:ascii="Arial" w:hAnsi="Arial" w:cs="Arial"/>
          <w:i w:val="0"/>
          <w:color w:val="auto"/>
        </w:rPr>
        <w:t>启用</w:t>
      </w:r>
      <w:r>
        <w:rPr>
          <w:rFonts w:ascii="Arial" w:hAnsi="Arial" w:cs="Arial" w:hint="eastAsia"/>
          <w:i w:val="0"/>
          <w:color w:val="auto"/>
        </w:rPr>
        <w:t>/</w:t>
      </w:r>
      <w:r>
        <w:rPr>
          <w:rFonts w:ascii="Arial" w:hAnsi="Arial" w:cs="Arial" w:hint="eastAsia"/>
          <w:i w:val="0"/>
          <w:color w:val="auto"/>
        </w:rPr>
        <w:t>禁用</w:t>
      </w:r>
      <w:r>
        <w:rPr>
          <w:rFonts w:ascii="Arial" w:hAnsi="Arial" w:cs="Arial"/>
          <w:i w:val="0"/>
          <w:color w:val="auto"/>
        </w:rPr>
        <w:t>操作、新建员工</w:t>
      </w:r>
      <w:r>
        <w:rPr>
          <w:rFonts w:ascii="Arial" w:hAnsi="Arial" w:cs="Arial" w:hint="eastAsia"/>
          <w:i w:val="0"/>
          <w:color w:val="auto"/>
        </w:rPr>
        <w:t>、权限分配</w:t>
      </w:r>
      <w:r>
        <w:rPr>
          <w:rFonts w:ascii="Arial" w:hAnsi="Arial" w:cs="Arial"/>
          <w:i w:val="0"/>
          <w:color w:val="auto"/>
        </w:rPr>
        <w:t>、密码</w:t>
      </w:r>
      <w:r>
        <w:rPr>
          <w:rFonts w:ascii="Arial" w:hAnsi="Arial" w:cs="Arial" w:hint="eastAsia"/>
          <w:i w:val="0"/>
          <w:color w:val="auto"/>
        </w:rPr>
        <w:t>重置</w:t>
      </w:r>
      <w:r>
        <w:rPr>
          <w:rFonts w:ascii="Arial" w:hAnsi="Arial" w:cs="Arial"/>
          <w:i w:val="0"/>
          <w:color w:val="auto"/>
        </w:rPr>
        <w:t>、修改员工信息</w:t>
      </w:r>
      <w:r>
        <w:rPr>
          <w:rFonts w:ascii="Arial" w:hAnsi="Arial" w:cs="Arial" w:hint="eastAsia"/>
          <w:i w:val="0"/>
          <w:color w:val="auto"/>
        </w:rPr>
        <w:t>等</w:t>
      </w:r>
      <w:r>
        <w:rPr>
          <w:rFonts w:ascii="Arial" w:hAnsi="Arial" w:cs="Arial"/>
          <w:i w:val="0"/>
          <w:color w:val="auto"/>
        </w:rPr>
        <w:t>操作</w:t>
      </w:r>
    </w:p>
    <w:p w:rsidR="00EF340E" w:rsidRPr="0028283F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EF340E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EF340E" w:rsidRDefault="00EF340E" w:rsidP="00EF340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</w:t>
      </w:r>
      <w:r>
        <w:rPr>
          <w:rFonts w:ascii="Arial" w:hAnsi="Arial" w:cs="Arial" w:hint="eastAsia"/>
          <w:i w:val="0"/>
          <w:color w:val="auto"/>
        </w:rPr>
        <w:t>管理员工</w:t>
      </w:r>
      <w:r>
        <w:rPr>
          <w:rFonts w:ascii="Arial" w:hAnsi="Arial" w:cs="Arial"/>
          <w:i w:val="0"/>
          <w:color w:val="auto"/>
        </w:rPr>
        <w:t>的权限</w:t>
      </w:r>
    </w:p>
    <w:p w:rsidR="00EF340E" w:rsidRDefault="00EF340E" w:rsidP="00EF340E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EF340E" w:rsidRPr="00291857" w:rsidRDefault="00686E7C" w:rsidP="00EF340E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0651" w:dyaOrig="10785">
          <v:shape id="_x0000_i1057" type="#_x0000_t75" style="width:467.05pt;height:473.3pt" o:ole="">
            <v:imagedata r:id="rId112" o:title=""/>
          </v:shape>
          <o:OLEObject Type="Embed" ProgID="Visio.Drawing.15" ShapeID="_x0000_i1057" DrawAspect="Content" ObjectID="_1518879148" r:id="rId113"/>
        </w:object>
      </w:r>
    </w:p>
    <w:p w:rsidR="00EF340E" w:rsidRDefault="00EF340E" w:rsidP="00EF340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E22D06" w:rsidRDefault="00E22D06" w:rsidP="00EF340E">
      <w:pPr>
        <w:spacing w:afterLines="50" w:after="156"/>
        <w:rPr>
          <w:rFonts w:ascii="Arial" w:hAnsi="Arial" w:cs="Arial"/>
          <w:b/>
        </w:rPr>
      </w:pPr>
    </w:p>
    <w:p w:rsidR="00686E7C" w:rsidRDefault="00686E7C" w:rsidP="00EF340E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    </w:t>
      </w:r>
      <w:r w:rsidRPr="00B0372F">
        <w:rPr>
          <w:rFonts w:ascii="Arial" w:hAnsi="Arial" w:cs="Arial" w:hint="eastAsia"/>
        </w:rPr>
        <w:t>1</w:t>
      </w:r>
      <w:r w:rsidRPr="00B0372F">
        <w:rPr>
          <w:rFonts w:ascii="Arial" w:hAnsi="Arial" w:cs="Arial" w:hint="eastAsia"/>
        </w:rPr>
        <w:t>、</w:t>
      </w:r>
      <w:r w:rsidR="00B0372F" w:rsidRPr="00B0372F">
        <w:rPr>
          <w:rFonts w:ascii="Arial" w:hAnsi="Arial" w:cs="Arial" w:hint="eastAsia"/>
        </w:rPr>
        <w:t>新增</w:t>
      </w:r>
      <w:r w:rsidR="00B0372F" w:rsidRPr="00B0372F">
        <w:rPr>
          <w:rFonts w:ascii="Arial" w:hAnsi="Arial" w:cs="Arial"/>
        </w:rPr>
        <w:t>员工需要填写的字段有：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B0372F" w:rsidTr="009D2F83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B0372F" w:rsidRPr="003B6E15" w:rsidRDefault="00B0372F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B0372F" w:rsidRPr="003B6E15" w:rsidRDefault="00B0372F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B0372F" w:rsidTr="009D2F83">
        <w:tc>
          <w:tcPr>
            <w:tcW w:w="1838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姓名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最多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不得超过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5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个汉字</w:t>
            </w:r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登录手机号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，确认后不得修改</w:t>
            </w:r>
            <w:ins w:id="196" w:author="Zhao Kai" w:date="2016-03-04T14:46:00Z"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校验该号码是否已被注册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，失去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焦点校验</w:t>
              </w:r>
              <w:r w:rsidR="00DF4BC5">
                <w:rPr>
                  <w:rFonts w:ascii="Arial" w:hAnsi="Arial" w:cs="Arial" w:hint="eastAsia"/>
                  <w:color w:val="000000" w:themeColor="text1"/>
                  <w:sz w:val="18"/>
                  <w:szCs w:val="18"/>
                </w:rPr>
                <w:t>，</w:t>
              </w:r>
              <w:r w:rsidR="00DF4BC5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如果已被注册，在输入框旁边显示该号码已被注册</w:t>
              </w:r>
            </w:ins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7512" w:type="dxa"/>
          </w:tcPr>
          <w:p w:rsidR="00B0372F" w:rsidRPr="003B6E15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与大平台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规范一致</w:t>
            </w:r>
          </w:p>
        </w:tc>
      </w:tr>
      <w:tr w:rsidR="00B0372F" w:rsidTr="009D2F83">
        <w:tc>
          <w:tcPr>
            <w:tcW w:w="1838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确认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密码</w:t>
            </w:r>
          </w:p>
        </w:tc>
        <w:tc>
          <w:tcPr>
            <w:tcW w:w="7512" w:type="dxa"/>
          </w:tcPr>
          <w:p w:rsidR="00B0372F" w:rsidRDefault="00B0372F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与大平台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规范一致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并且与之前输入一致</w:t>
            </w:r>
          </w:p>
        </w:tc>
      </w:tr>
    </w:tbl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原型如下</w:t>
      </w:r>
      <w:r>
        <w:rPr>
          <w:rFonts w:ascii="Arial" w:hAnsi="Arial" w:cs="Arial"/>
        </w:rPr>
        <w:t>：</w:t>
      </w:r>
    </w:p>
    <w:p w:rsidR="00F266DE" w:rsidRDefault="00F266DE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7816E5" wp14:editId="44132D60">
            <wp:extent cx="5943600" cy="332867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2F" w:rsidRDefault="00F266DE" w:rsidP="00DA3BD1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>
        <w:rPr>
          <w:rFonts w:ascii="Arial" w:hAnsi="Arial" w:cs="Arial" w:hint="eastAsia"/>
        </w:rPr>
        <w:t>、</w:t>
      </w:r>
      <w:r w:rsidR="007B13EF">
        <w:rPr>
          <w:rFonts w:ascii="Arial" w:hAnsi="Arial" w:cs="Arial" w:hint="eastAsia"/>
        </w:rPr>
        <w:t>新建</w:t>
      </w:r>
      <w:r w:rsidR="007B13EF">
        <w:rPr>
          <w:rFonts w:ascii="Arial" w:hAnsi="Arial" w:cs="Arial"/>
        </w:rPr>
        <w:t>的员工</w:t>
      </w:r>
      <w:r w:rsidR="007B13EF">
        <w:rPr>
          <w:rFonts w:ascii="Arial" w:hAnsi="Arial" w:cs="Arial" w:hint="eastAsia"/>
        </w:rPr>
        <w:t>没</w:t>
      </w:r>
      <w:r w:rsidR="007B13EF">
        <w:rPr>
          <w:rFonts w:ascii="Arial" w:hAnsi="Arial" w:cs="Arial"/>
        </w:rPr>
        <w:t>有</w:t>
      </w:r>
      <w:r w:rsidR="007B13EF">
        <w:rPr>
          <w:rFonts w:ascii="Arial" w:hAnsi="Arial" w:cs="Arial" w:hint="eastAsia"/>
        </w:rPr>
        <w:t>任何</w:t>
      </w:r>
      <w:r w:rsidR="007B13EF">
        <w:rPr>
          <w:rFonts w:ascii="Arial" w:hAnsi="Arial" w:cs="Arial"/>
        </w:rPr>
        <w:t>权限，需要设置</w:t>
      </w:r>
      <w:r w:rsidR="007B13EF">
        <w:rPr>
          <w:rFonts w:ascii="Arial" w:hAnsi="Arial" w:cs="Arial" w:hint="eastAsia"/>
        </w:rPr>
        <w:t>，</w:t>
      </w:r>
      <w:r w:rsidR="007B13EF">
        <w:rPr>
          <w:rFonts w:ascii="Arial" w:hAnsi="Arial" w:cs="Arial"/>
        </w:rPr>
        <w:t>并默认为</w:t>
      </w:r>
      <w:r w:rsidR="007B13EF">
        <w:rPr>
          <w:rFonts w:ascii="Arial" w:hAnsi="Arial" w:cs="Arial" w:hint="eastAsia"/>
        </w:rPr>
        <w:t>启用</w:t>
      </w:r>
      <w:r w:rsidR="007B13EF">
        <w:rPr>
          <w:rFonts w:ascii="Arial" w:hAnsi="Arial" w:cs="Arial"/>
        </w:rPr>
        <w:t>状态</w:t>
      </w:r>
      <w:r w:rsidR="007B13EF">
        <w:rPr>
          <w:rFonts w:ascii="Arial" w:hAnsi="Arial" w:cs="Arial" w:hint="eastAsia"/>
        </w:rPr>
        <w:t>；</w:t>
      </w:r>
      <w:r w:rsidR="007B13EF">
        <w:rPr>
          <w:rFonts w:ascii="Arial" w:hAnsi="Arial" w:cs="Arial"/>
        </w:rPr>
        <w:t>员工的</w:t>
      </w:r>
      <w:r w:rsidR="007B13EF">
        <w:rPr>
          <w:rFonts w:ascii="Arial" w:hAnsi="Arial" w:cs="Arial" w:hint="eastAsia"/>
        </w:rPr>
        <w:t>启用</w:t>
      </w:r>
      <w:r w:rsidR="007B13EF">
        <w:rPr>
          <w:rFonts w:ascii="Arial" w:hAnsi="Arial" w:cs="Arial" w:hint="eastAsia"/>
        </w:rPr>
        <w:t>/</w:t>
      </w:r>
      <w:r w:rsidR="007B13EF">
        <w:rPr>
          <w:rFonts w:ascii="Arial" w:hAnsi="Arial" w:cs="Arial" w:hint="eastAsia"/>
        </w:rPr>
        <w:t>禁用</w:t>
      </w:r>
      <w:r w:rsidR="007B13EF">
        <w:rPr>
          <w:rFonts w:ascii="Arial" w:hAnsi="Arial" w:cs="Arial"/>
        </w:rPr>
        <w:t>都需要用户手动设置</w:t>
      </w:r>
      <w:r w:rsidR="007B13EF">
        <w:rPr>
          <w:rFonts w:ascii="Arial" w:hAnsi="Arial" w:cs="Arial" w:hint="eastAsia"/>
        </w:rPr>
        <w:t>，</w:t>
      </w:r>
      <w:r w:rsidR="007B13EF">
        <w:rPr>
          <w:rFonts w:ascii="Arial" w:hAnsi="Arial" w:cs="Arial"/>
        </w:rPr>
        <w:t>启用</w:t>
      </w:r>
      <w:r w:rsidR="007B13EF">
        <w:rPr>
          <w:rFonts w:ascii="Arial" w:hAnsi="Arial" w:cs="Arial" w:hint="eastAsia"/>
        </w:rPr>
        <w:t>/</w:t>
      </w:r>
      <w:r w:rsidR="007B13EF">
        <w:rPr>
          <w:rFonts w:ascii="Arial" w:hAnsi="Arial" w:cs="Arial" w:hint="eastAsia"/>
        </w:rPr>
        <w:t>禁用</w:t>
      </w:r>
      <w:r w:rsidR="007B13EF">
        <w:rPr>
          <w:rFonts w:ascii="Arial" w:hAnsi="Arial" w:cs="Arial"/>
        </w:rPr>
        <w:t>按钮不需要二次确认，点击即可转变。</w:t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启用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禁用</w:t>
      </w:r>
      <w:r>
        <w:rPr>
          <w:rFonts w:ascii="Arial" w:hAnsi="Arial" w:cs="Arial"/>
        </w:rPr>
        <w:t>的员工</w:t>
      </w:r>
      <w:proofErr w:type="gramStart"/>
      <w:r>
        <w:rPr>
          <w:rFonts w:ascii="Arial" w:hAnsi="Arial" w:cs="Arial"/>
        </w:rPr>
        <w:t>帐号</w:t>
      </w:r>
      <w:proofErr w:type="gramEnd"/>
      <w:r>
        <w:rPr>
          <w:rFonts w:ascii="Arial" w:hAnsi="Arial" w:cs="Arial"/>
        </w:rPr>
        <w:t>都可重置密码，</w:t>
      </w:r>
      <w:r>
        <w:rPr>
          <w:rFonts w:ascii="Arial" w:hAnsi="Arial" w:cs="Arial" w:hint="eastAsia"/>
        </w:rPr>
        <w:t>点击</w:t>
      </w:r>
      <w:r>
        <w:rPr>
          <w:rFonts w:ascii="Arial" w:hAnsi="Arial" w:cs="Arial"/>
        </w:rPr>
        <w:t>返回，取消</w:t>
      </w:r>
      <w:r>
        <w:rPr>
          <w:rFonts w:ascii="Arial" w:hAnsi="Arial" w:cs="Arial" w:hint="eastAsia"/>
        </w:rPr>
        <w:t>重置</w:t>
      </w:r>
      <w:r>
        <w:rPr>
          <w:rFonts w:ascii="Arial" w:hAnsi="Arial" w:cs="Arial"/>
        </w:rPr>
        <w:t>密码，保持原密码</w:t>
      </w:r>
      <w:r>
        <w:rPr>
          <w:rFonts w:ascii="Arial" w:hAnsi="Arial" w:cs="Arial" w:hint="eastAsia"/>
        </w:rPr>
        <w:t>，</w:t>
      </w:r>
      <w:r>
        <w:rPr>
          <w:rFonts w:ascii="Arial" w:hAnsi="Arial" w:cs="Arial"/>
        </w:rPr>
        <w:t>点击确定，</w:t>
      </w:r>
      <w:r>
        <w:rPr>
          <w:rFonts w:ascii="Arial" w:hAnsi="Arial" w:cs="Arial" w:hint="eastAsia"/>
        </w:rPr>
        <w:t>密码</w:t>
      </w:r>
      <w:r>
        <w:rPr>
          <w:rFonts w:ascii="Arial" w:hAnsi="Arial" w:cs="Arial"/>
        </w:rPr>
        <w:t>修改</w:t>
      </w:r>
      <w:r>
        <w:rPr>
          <w:rFonts w:ascii="Arial" w:hAnsi="Arial" w:cs="Arial" w:hint="eastAsia"/>
        </w:rPr>
        <w:t>成功</w:t>
      </w:r>
      <w:r>
        <w:rPr>
          <w:rFonts w:ascii="Arial" w:hAnsi="Arial" w:cs="Arial"/>
        </w:rPr>
        <w:t>，</w:t>
      </w:r>
      <w:proofErr w:type="gramStart"/>
      <w:r>
        <w:rPr>
          <w:rFonts w:ascii="Arial" w:hAnsi="Arial" w:cs="Arial"/>
        </w:rPr>
        <w:t>并该员工</w:t>
      </w:r>
      <w:proofErr w:type="gramEnd"/>
      <w:r>
        <w:rPr>
          <w:rFonts w:ascii="Arial" w:hAnsi="Arial" w:cs="Arial"/>
        </w:rPr>
        <w:t>在下次登录时，必须用新密码登录</w:t>
      </w:r>
    </w:p>
    <w:p w:rsidR="00F266DE" w:rsidRDefault="00F266DE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C0A214" wp14:editId="2F16A9D1">
            <wp:extent cx="5943600" cy="332867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>、修改</w:t>
      </w:r>
      <w:r>
        <w:rPr>
          <w:rFonts w:ascii="Arial" w:hAnsi="Arial" w:cs="Arial"/>
        </w:rPr>
        <w:t>员工</w:t>
      </w:r>
      <w:r>
        <w:rPr>
          <w:rFonts w:ascii="Arial" w:hAnsi="Arial" w:cs="Arial" w:hint="eastAsia"/>
        </w:rPr>
        <w:t>姓名</w:t>
      </w:r>
      <w:r>
        <w:rPr>
          <w:rFonts w:ascii="Arial" w:hAnsi="Arial" w:cs="Arial"/>
        </w:rPr>
        <w:t>：</w:t>
      </w:r>
    </w:p>
    <w:p w:rsidR="00F266DE" w:rsidRDefault="00F266DE" w:rsidP="00F266DE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1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的在修改前的初始状态如下</w:t>
      </w:r>
      <w:r>
        <w:rPr>
          <w:rFonts w:ascii="Arial" w:hAnsi="Arial" w:cs="Arial" w:hint="eastAsia"/>
        </w:rPr>
        <w:t>：</w:t>
      </w:r>
    </w:p>
    <w:p w:rsidR="00F266DE" w:rsidRDefault="005705D6" w:rsidP="00F266DE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7D7485" wp14:editId="4EEBD1A1">
            <wp:extent cx="5943600" cy="27686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（</w:t>
      </w:r>
      <w:r>
        <w:rPr>
          <w:rFonts w:ascii="Arial" w:hAnsi="Arial" w:cs="Arial" w:hint="eastAsia"/>
        </w:rPr>
        <w:t>2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点击</w:t>
      </w:r>
      <w:r>
        <w:rPr>
          <w:rFonts w:ascii="Arial" w:hAnsi="Arial" w:cs="Arial"/>
        </w:rPr>
        <w:t>修改，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列表</w:t>
      </w:r>
      <w:r>
        <w:rPr>
          <w:rFonts w:ascii="Arial" w:hAnsi="Arial" w:cs="Arial" w:hint="eastAsia"/>
        </w:rPr>
        <w:t>变成编辑</w:t>
      </w:r>
      <w:r>
        <w:rPr>
          <w:rFonts w:ascii="Arial" w:hAnsi="Arial" w:cs="Arial"/>
        </w:rPr>
        <w:t>状态，如下状态：</w:t>
      </w:r>
    </w:p>
    <w:p w:rsidR="00226E25" w:rsidRDefault="005705D6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D5F9FC" wp14:editId="76E412FB">
            <wp:extent cx="5943600" cy="2552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3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完成</w:t>
      </w:r>
      <w:r>
        <w:rPr>
          <w:rFonts w:ascii="Arial" w:hAnsi="Arial" w:cs="Arial"/>
        </w:rPr>
        <w:t>修改后，点击确定，员工列表变为查看状态</w:t>
      </w:r>
      <w:r>
        <w:rPr>
          <w:rFonts w:ascii="Arial" w:hAnsi="Arial" w:cs="Arial" w:hint="eastAsia"/>
        </w:rPr>
        <w:t>：</w:t>
      </w:r>
    </w:p>
    <w:p w:rsidR="00226E25" w:rsidRDefault="005705D6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B9309B" wp14:editId="298A62E2">
            <wp:extent cx="5943600" cy="2768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25" w:rsidRDefault="00226E25" w:rsidP="00226E25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4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修改完毕</w:t>
      </w:r>
    </w:p>
    <w:p w:rsidR="001E041B" w:rsidRDefault="001E041B" w:rsidP="001E041B">
      <w:pPr>
        <w:spacing w:afterLines="50" w:after="156"/>
        <w:ind w:firstLine="420"/>
        <w:rPr>
          <w:rFonts w:ascii="Arial" w:hAnsi="Arial" w:cs="Arial"/>
        </w:rPr>
      </w:pP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5</w:t>
      </w:r>
      <w:r>
        <w:rPr>
          <w:rFonts w:ascii="Arial" w:hAnsi="Arial" w:cs="Arial"/>
        </w:rPr>
        <w:t>）</w:t>
      </w:r>
      <w:r>
        <w:rPr>
          <w:rFonts w:ascii="Arial" w:hAnsi="Arial" w:cs="Arial" w:hint="eastAsia"/>
        </w:rPr>
        <w:t>当</w:t>
      </w:r>
      <w:r>
        <w:rPr>
          <w:rFonts w:ascii="Arial" w:hAnsi="Arial" w:cs="Arial"/>
        </w:rPr>
        <w:t>用户</w:t>
      </w:r>
      <w:r>
        <w:rPr>
          <w:rFonts w:ascii="Arial" w:hAnsi="Arial" w:cs="Arial" w:hint="eastAsia"/>
        </w:rPr>
        <w:t>分别</w:t>
      </w:r>
      <w:r>
        <w:rPr>
          <w:rFonts w:ascii="Arial" w:hAnsi="Arial" w:cs="Arial"/>
        </w:rPr>
        <w:t>点击</w:t>
      </w:r>
      <w:r>
        <w:rPr>
          <w:rFonts w:ascii="Arial" w:hAnsi="Arial" w:cs="Arial" w:hint="eastAsia"/>
        </w:rPr>
        <w:t>多条数据</w:t>
      </w:r>
      <w:r>
        <w:rPr>
          <w:rFonts w:ascii="Arial" w:hAnsi="Arial" w:cs="Arial"/>
        </w:rPr>
        <w:t>的修改按钮</w:t>
      </w:r>
      <w:r>
        <w:rPr>
          <w:rFonts w:ascii="Arial" w:hAnsi="Arial" w:cs="Arial" w:hint="eastAsia"/>
        </w:rPr>
        <w:t>时，被</w:t>
      </w:r>
      <w:proofErr w:type="gramStart"/>
      <w:r>
        <w:rPr>
          <w:rFonts w:ascii="Arial" w:hAnsi="Arial" w:cs="Arial" w:hint="eastAsia"/>
        </w:rPr>
        <w:t>点击员工</w:t>
      </w:r>
      <w:proofErr w:type="gramEnd"/>
      <w:r>
        <w:rPr>
          <w:rFonts w:ascii="Arial" w:hAnsi="Arial" w:cs="Arial"/>
        </w:rPr>
        <w:t>列表</w:t>
      </w:r>
      <w:r>
        <w:rPr>
          <w:rFonts w:ascii="Arial" w:hAnsi="Arial" w:cs="Arial" w:hint="eastAsia"/>
        </w:rPr>
        <w:t>都</w:t>
      </w:r>
      <w:r>
        <w:rPr>
          <w:rFonts w:ascii="Arial" w:hAnsi="Arial" w:cs="Arial"/>
        </w:rPr>
        <w:t>变为编辑状态，</w:t>
      </w:r>
      <w:r>
        <w:rPr>
          <w:rFonts w:ascii="Arial" w:hAnsi="Arial" w:cs="Arial" w:hint="eastAsia"/>
        </w:rPr>
        <w:t>分别</w:t>
      </w:r>
      <w:r>
        <w:rPr>
          <w:rFonts w:ascii="Arial" w:hAnsi="Arial" w:cs="Arial"/>
        </w:rPr>
        <w:t>点击确认后，</w:t>
      </w:r>
      <w:r>
        <w:rPr>
          <w:rFonts w:ascii="Arial" w:hAnsi="Arial" w:cs="Arial" w:hint="eastAsia"/>
        </w:rPr>
        <w:t>系统</w:t>
      </w:r>
      <w:r>
        <w:rPr>
          <w:rFonts w:ascii="Arial" w:hAnsi="Arial" w:cs="Arial"/>
        </w:rPr>
        <w:t>保存修改后数据，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列表状态变为查看状态</w:t>
      </w:r>
      <w:r>
        <w:rPr>
          <w:rFonts w:ascii="Arial" w:hAnsi="Arial" w:cs="Arial" w:hint="eastAsia"/>
        </w:rPr>
        <w:t>。</w:t>
      </w:r>
      <w:r>
        <w:rPr>
          <w:rFonts w:ascii="Arial" w:hAnsi="Arial" w:cs="Arial"/>
        </w:rPr>
        <w:t>如果</w:t>
      </w:r>
      <w:r>
        <w:rPr>
          <w:rFonts w:ascii="Arial" w:hAnsi="Arial" w:cs="Arial" w:hint="eastAsia"/>
        </w:rPr>
        <w:t>用户</w:t>
      </w:r>
      <w:r>
        <w:rPr>
          <w:rFonts w:ascii="Arial" w:hAnsi="Arial" w:cs="Arial"/>
        </w:rPr>
        <w:t>在编辑状态下点击刷新页面，</w:t>
      </w:r>
      <w:r>
        <w:rPr>
          <w:rFonts w:ascii="Arial" w:hAnsi="Arial" w:cs="Arial" w:hint="eastAsia"/>
        </w:rPr>
        <w:t>刷新</w:t>
      </w:r>
      <w:r>
        <w:rPr>
          <w:rFonts w:ascii="Arial" w:hAnsi="Arial" w:cs="Arial"/>
        </w:rPr>
        <w:t>后，</w:t>
      </w:r>
      <w:r>
        <w:rPr>
          <w:rFonts w:ascii="Arial" w:hAnsi="Arial" w:cs="Arial" w:hint="eastAsia"/>
        </w:rPr>
        <w:t>列表</w:t>
      </w:r>
      <w:r>
        <w:rPr>
          <w:rFonts w:ascii="Arial" w:hAnsi="Arial" w:cs="Arial"/>
        </w:rPr>
        <w:t>恢复为查看状态，数据不做修改。</w:t>
      </w:r>
    </w:p>
    <w:p w:rsidR="00226E25" w:rsidRDefault="00226E25" w:rsidP="00226E25">
      <w:pPr>
        <w:spacing w:afterLines="50" w:after="156"/>
        <w:ind w:firstLineChars="200" w:firstLine="420"/>
        <w:rPr>
          <w:rFonts w:ascii="Arial" w:hAnsi="Arial" w:cs="Arial"/>
        </w:rPr>
      </w:pPr>
      <w:r>
        <w:rPr>
          <w:rFonts w:ascii="Arial" w:hAnsi="Arial" w:cs="Arial" w:hint="eastAsia"/>
        </w:rPr>
        <w:t>5</w:t>
      </w:r>
      <w:r>
        <w:rPr>
          <w:rFonts w:ascii="Arial" w:hAnsi="Arial" w:cs="Arial" w:hint="eastAsia"/>
        </w:rPr>
        <w:t>、权限</w:t>
      </w:r>
      <w:r>
        <w:rPr>
          <w:rFonts w:ascii="Arial" w:hAnsi="Arial" w:cs="Arial"/>
        </w:rPr>
        <w:t>分配包括如下权限：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2012"/>
        <w:gridCol w:w="3582"/>
        <w:gridCol w:w="3756"/>
      </w:tblGrid>
      <w:tr w:rsidR="00DB507E" w:rsidTr="00DB507E">
        <w:trPr>
          <w:trHeight w:val="329"/>
        </w:trPr>
        <w:tc>
          <w:tcPr>
            <w:tcW w:w="2012" w:type="dxa"/>
            <w:shd w:val="clear" w:color="auto" w:fill="BFBFBF" w:themeFill="background1" w:themeFillShade="BF"/>
            <w:vAlign w:val="center"/>
          </w:tcPr>
          <w:p w:rsidR="00DB507E" w:rsidRPr="003B6E15" w:rsidRDefault="00DB507E" w:rsidP="00DB507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模块</w:t>
            </w:r>
          </w:p>
        </w:tc>
        <w:tc>
          <w:tcPr>
            <w:tcW w:w="3582" w:type="dxa"/>
            <w:shd w:val="clear" w:color="auto" w:fill="BFBFBF" w:themeFill="background1" w:themeFillShade="BF"/>
          </w:tcPr>
          <w:p w:rsidR="00DB507E" w:rsidRDefault="00DB507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菜单</w:t>
            </w:r>
          </w:p>
        </w:tc>
        <w:tc>
          <w:tcPr>
            <w:tcW w:w="3756" w:type="dxa"/>
            <w:shd w:val="clear" w:color="auto" w:fill="BFBFBF" w:themeFill="background1" w:themeFillShade="BF"/>
            <w:vAlign w:val="center"/>
          </w:tcPr>
          <w:p w:rsidR="00DB507E" w:rsidRPr="003B6E15" w:rsidRDefault="00DB507E" w:rsidP="009D2F8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权限（功能</w:t>
            </w:r>
            <w:r>
              <w:rPr>
                <w:rFonts w:ascii="Arial" w:hAnsi="Arial" w:cs="Arial"/>
                <w:sz w:val="20"/>
                <w:szCs w:val="20"/>
              </w:rPr>
              <w:t>）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Pr="003B6E15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采购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购买团票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购买积分票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门票</w:t>
            </w:r>
          </w:p>
        </w:tc>
        <w:tc>
          <w:tcPr>
            <w:tcW w:w="3756" w:type="dxa"/>
          </w:tcPr>
          <w:p w:rsidR="00DB507E" w:rsidRPr="003B6E15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使用金币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订单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线上订单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线下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订单查询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的订单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订单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财务中心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的钱包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钱包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明细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财务报表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财务报表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返利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查询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团员管理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建团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查询团</w:t>
            </w:r>
            <w:proofErr w:type="gramEnd"/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指派导游、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更换导游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添加游客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修改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</w:t>
            </w:r>
          </w:p>
        </w:tc>
      </w:tr>
      <w:tr w:rsidR="00DB507E" w:rsidTr="00DB507E">
        <w:tc>
          <w:tcPr>
            <w:tcW w:w="2012" w:type="dxa"/>
            <w:vMerge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团员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游客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部门和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导游管理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绑定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导游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新建导游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的部门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解绑部门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我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的导游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解绑导游</w:t>
            </w:r>
          </w:p>
        </w:tc>
      </w:tr>
      <w:tr w:rsidR="00DB507E" w:rsidTr="00DB507E">
        <w:tc>
          <w:tcPr>
            <w:tcW w:w="2012" w:type="dxa"/>
            <w:vMerge w:val="restart"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个人中心</w:t>
            </w: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密码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修改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管理</w:t>
            </w:r>
          </w:p>
        </w:tc>
      </w:tr>
      <w:tr w:rsidR="00DB507E" w:rsidTr="00DB507E">
        <w:tc>
          <w:tcPr>
            <w:tcW w:w="2012" w:type="dxa"/>
            <w:vMerge/>
            <w:vAlign w:val="center"/>
          </w:tcPr>
          <w:p w:rsidR="00DB507E" w:rsidRDefault="00DB507E" w:rsidP="00DA3BD1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582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操作日志</w:t>
            </w:r>
          </w:p>
        </w:tc>
        <w:tc>
          <w:tcPr>
            <w:tcW w:w="3756" w:type="dxa"/>
          </w:tcPr>
          <w:p w:rsidR="00DB507E" w:rsidRDefault="00DB507E" w:rsidP="009D2F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日志</w:t>
            </w:r>
          </w:p>
        </w:tc>
      </w:tr>
    </w:tbl>
    <w:p w:rsidR="00226E25" w:rsidRDefault="003B3F17" w:rsidP="00226E25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6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</w:rPr>
        <w:t>员工列表的</w:t>
      </w:r>
      <w:r>
        <w:rPr>
          <w:rFonts w:ascii="Arial" w:hAnsi="Arial" w:cs="Arial" w:hint="eastAsia"/>
        </w:rPr>
        <w:t>原型</w:t>
      </w:r>
      <w:r>
        <w:rPr>
          <w:rFonts w:ascii="Arial" w:hAnsi="Arial" w:cs="Arial"/>
        </w:rPr>
        <w:t>如下：</w:t>
      </w:r>
    </w:p>
    <w:p w:rsidR="003B3F17" w:rsidRDefault="003B3F17" w:rsidP="00226E25">
      <w:pPr>
        <w:spacing w:afterLines="50" w:after="156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D0030E6" wp14:editId="4B60B541">
            <wp:extent cx="5943600" cy="5081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7" w:rsidRPr="003B3F17" w:rsidRDefault="003B3F17" w:rsidP="00226E25">
      <w:pPr>
        <w:spacing w:afterLines="50" w:after="156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   </w:t>
      </w:r>
      <w:r>
        <w:rPr>
          <w:rFonts w:ascii="Arial" w:hAnsi="Arial" w:cs="Arial" w:hint="eastAsia"/>
        </w:rPr>
        <w:t>员工</w:t>
      </w:r>
      <w:r>
        <w:rPr>
          <w:rFonts w:ascii="Arial" w:hAnsi="Arial" w:cs="Arial"/>
        </w:rPr>
        <w:t>查询为模糊查询，考虑到性能问题，暂不实现全模糊查询</w:t>
      </w:r>
      <w:r>
        <w:rPr>
          <w:rFonts w:ascii="Arial" w:hAnsi="Arial" w:cs="Arial" w:hint="eastAsia"/>
        </w:rPr>
        <w:t>。</w:t>
      </w:r>
    </w:p>
    <w:p w:rsidR="00CE7BCF" w:rsidRDefault="00CE7BCF" w:rsidP="00CE7BCF">
      <w:pPr>
        <w:pStyle w:val="4"/>
      </w:pPr>
      <w:bookmarkStart w:id="197" w:name="_Toc442442421"/>
      <w:r>
        <w:rPr>
          <w:rFonts w:hint="eastAsia"/>
        </w:rPr>
        <w:t>操作</w:t>
      </w:r>
      <w:r>
        <w:t>日志</w:t>
      </w:r>
      <w:bookmarkEnd w:id="197"/>
    </w:p>
    <w:p w:rsidR="00B632BF" w:rsidRPr="0028283F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632BF" w:rsidRPr="004C0DEB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 w:rsidR="00773443">
        <w:rPr>
          <w:rFonts w:ascii="Arial" w:hAnsi="Arial" w:cs="Arial" w:hint="eastAsia"/>
          <w:i w:val="0"/>
          <w:color w:val="auto"/>
        </w:rPr>
        <w:t>用户点击</w:t>
      </w:r>
      <w:r w:rsidR="00773443">
        <w:rPr>
          <w:rFonts w:ascii="Arial" w:hAnsi="Arial" w:cs="Arial"/>
          <w:i w:val="0"/>
          <w:color w:val="auto"/>
        </w:rPr>
        <w:t>操作日志，方可进行操作日志的</w:t>
      </w:r>
      <w:r w:rsidR="00773443">
        <w:rPr>
          <w:rFonts w:ascii="Arial" w:hAnsi="Arial" w:cs="Arial" w:hint="eastAsia"/>
          <w:i w:val="0"/>
          <w:color w:val="auto"/>
        </w:rPr>
        <w:t>查看</w:t>
      </w:r>
    </w:p>
    <w:p w:rsidR="00B632BF" w:rsidRPr="0028283F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632BF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用户必须是登录状态</w:t>
      </w:r>
    </w:p>
    <w:p w:rsidR="00B632BF" w:rsidRDefault="00B632BF" w:rsidP="00B632BF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用户必须有权限</w:t>
      </w:r>
      <w:r w:rsidR="00773443">
        <w:rPr>
          <w:rFonts w:ascii="Arial" w:hAnsi="Arial" w:cs="Arial" w:hint="eastAsia"/>
          <w:i w:val="0"/>
          <w:color w:val="auto"/>
        </w:rPr>
        <w:t>查看操作</w:t>
      </w:r>
      <w:r w:rsidR="00773443">
        <w:rPr>
          <w:rFonts w:ascii="Arial" w:hAnsi="Arial" w:cs="Arial"/>
          <w:i w:val="0"/>
          <w:color w:val="auto"/>
        </w:rPr>
        <w:t>日志</w:t>
      </w:r>
    </w:p>
    <w:p w:rsidR="00B632BF" w:rsidRDefault="00B632BF" w:rsidP="00B632BF">
      <w:pPr>
        <w:spacing w:afterLines="50" w:after="156"/>
        <w:rPr>
          <w:rFonts w:ascii="Arial" w:hAnsi="Arial" w:cs="Arial"/>
        </w:rPr>
      </w:pPr>
      <w:r w:rsidRPr="0028283F">
        <w:rPr>
          <w:rFonts w:ascii="Arial" w:hAnsi="Arial" w:cs="Arial"/>
          <w:b/>
        </w:rPr>
        <w:t>流程说明：</w:t>
      </w:r>
      <w:r w:rsidRPr="0028283F">
        <w:rPr>
          <w:rFonts w:ascii="Arial" w:hAnsi="Arial" w:cs="Arial"/>
        </w:rPr>
        <w:t>（用例图</w:t>
      </w:r>
      <w:r>
        <w:rPr>
          <w:rFonts w:ascii="Arial" w:hAnsi="Arial" w:cs="Arial" w:hint="eastAsia"/>
        </w:rPr>
        <w:t>/</w:t>
      </w:r>
      <w:r>
        <w:rPr>
          <w:rFonts w:ascii="Arial" w:hAnsi="Arial" w:cs="Arial" w:hint="eastAsia"/>
        </w:rPr>
        <w:t>流程</w:t>
      </w:r>
      <w:r w:rsidRPr="0028283F">
        <w:rPr>
          <w:rFonts w:ascii="Arial" w:hAnsi="Arial" w:cs="Arial"/>
        </w:rPr>
        <w:t>图）</w:t>
      </w:r>
    </w:p>
    <w:p w:rsidR="00B632BF" w:rsidRPr="00291857" w:rsidRDefault="00773443" w:rsidP="00B632BF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1551" w:dyaOrig="3391">
          <v:shape id="_x0000_i1058" type="#_x0000_t75" style="width:467.7pt;height:137.1pt" o:ole="">
            <v:imagedata r:id="rId119" o:title=""/>
          </v:shape>
          <o:OLEObject Type="Embed" ProgID="Visio.Drawing.15" ShapeID="_x0000_i1058" DrawAspect="Content" ObjectID="_1518879149" r:id="rId120"/>
        </w:object>
      </w:r>
    </w:p>
    <w:p w:rsidR="00B632BF" w:rsidRPr="009C47F8" w:rsidRDefault="00B632BF" w:rsidP="00B632BF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B632BF" w:rsidRDefault="00773443" w:rsidP="00CE7BCF">
      <w:r>
        <w:rPr>
          <w:rFonts w:hint="eastAsia"/>
        </w:rPr>
        <w:t xml:space="preserve">    1</w:t>
      </w:r>
      <w:r>
        <w:rPr>
          <w:rFonts w:hint="eastAsia"/>
        </w:rPr>
        <w:t>、点击</w:t>
      </w:r>
      <w:r w:rsidR="00000505">
        <w:rPr>
          <w:rFonts w:hint="eastAsia"/>
        </w:rPr>
        <w:t>查看</w:t>
      </w:r>
      <w:r w:rsidR="00000505">
        <w:t>日志，进入该页面，默认</w:t>
      </w:r>
      <w:r w:rsidR="00000505">
        <w:rPr>
          <w:rFonts w:hint="eastAsia"/>
        </w:rPr>
        <w:t>按照</w:t>
      </w:r>
      <w:r w:rsidR="00000505">
        <w:t>时间倒序展示所有的操作，展示需要分页，每页</w:t>
      </w:r>
      <w:r w:rsidR="00000505">
        <w:rPr>
          <w:rFonts w:hint="eastAsia"/>
        </w:rPr>
        <w:t>20</w:t>
      </w:r>
      <w:r w:rsidR="00000505">
        <w:rPr>
          <w:rFonts w:hint="eastAsia"/>
        </w:rPr>
        <w:t>条</w:t>
      </w:r>
      <w:r w:rsidR="00000505">
        <w:t>数据</w:t>
      </w:r>
      <w:r w:rsidR="00000505">
        <w:rPr>
          <w:rFonts w:hint="eastAsia"/>
        </w:rPr>
        <w:t>，</w:t>
      </w:r>
      <w:r w:rsidR="00000505">
        <w:t>需要记录的字段有：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00505" w:rsidTr="00F5333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000505" w:rsidRPr="003B6E15" w:rsidRDefault="00000505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000505" w:rsidRPr="003B6E15" w:rsidRDefault="00000505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000505" w:rsidTr="00F53332">
        <w:tc>
          <w:tcPr>
            <w:tcW w:w="1838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进行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操作的账号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的登录手机号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</w:t>
            </w:r>
          </w:p>
        </w:tc>
        <w:tc>
          <w:tcPr>
            <w:tcW w:w="7512" w:type="dxa"/>
          </w:tcPr>
          <w:p w:rsidR="00000505" w:rsidRPr="003B6E1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只记录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基本操作，例如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“XX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了系统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操作时间</w:t>
            </w:r>
          </w:p>
        </w:tc>
        <w:tc>
          <w:tcPr>
            <w:tcW w:w="7512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精确到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年、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秒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记录系统时间</w:t>
            </w:r>
          </w:p>
        </w:tc>
      </w:tr>
      <w:tr w:rsidR="00000505" w:rsidTr="00F53332">
        <w:tc>
          <w:tcPr>
            <w:tcW w:w="1838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</w:p>
        </w:tc>
        <w:tc>
          <w:tcPr>
            <w:tcW w:w="7512" w:type="dxa"/>
          </w:tcPr>
          <w:p w:rsidR="00000505" w:rsidRDefault="00000505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记录任何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</w:tr>
    </w:tbl>
    <w:p w:rsidR="00000505" w:rsidRDefault="008A1D17" w:rsidP="00CE7BCF">
      <w:r>
        <w:rPr>
          <w:rFonts w:hint="eastAsia"/>
        </w:rPr>
        <w:t xml:space="preserve">    2</w:t>
      </w:r>
      <w:r>
        <w:rPr>
          <w:rFonts w:hint="eastAsia"/>
        </w:rPr>
        <w:t>、日志</w:t>
      </w:r>
      <w:r>
        <w:t>信息可以根据一些字段信息进行筛选查找</w:t>
      </w:r>
      <w:r>
        <w:rPr>
          <w:rFonts w:hint="eastAsia"/>
        </w:rPr>
        <w:t>，</w:t>
      </w:r>
      <w:r>
        <w:t>具体字段如下：</w:t>
      </w:r>
    </w:p>
    <w:tbl>
      <w:tblPr>
        <w:tblStyle w:val="af"/>
        <w:tblpPr w:leftFromText="180" w:rightFromText="180" w:vertAnchor="text" w:horzAnchor="margin" w:tblpY="207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8A1D17" w:rsidTr="00F53332">
        <w:trPr>
          <w:trHeight w:val="3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8A1D17" w:rsidRPr="003B6E15" w:rsidRDefault="008A1D17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字段</w:t>
            </w:r>
          </w:p>
        </w:tc>
        <w:tc>
          <w:tcPr>
            <w:tcW w:w="7512" w:type="dxa"/>
            <w:shd w:val="clear" w:color="auto" w:fill="BFBFBF" w:themeFill="background1" w:themeFillShade="BF"/>
            <w:vAlign w:val="center"/>
          </w:tcPr>
          <w:p w:rsidR="008A1D17" w:rsidRPr="003B6E15" w:rsidRDefault="008A1D17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B6E15">
              <w:rPr>
                <w:rFonts w:ascii="Arial" w:hAnsi="Arial" w:cs="Arial" w:hint="eastAsia"/>
                <w:sz w:val="20"/>
                <w:szCs w:val="20"/>
              </w:rPr>
              <w:t>规则</w:t>
            </w:r>
          </w:p>
        </w:tc>
      </w:tr>
      <w:tr w:rsidR="008A1D17" w:rsidTr="00F53332">
        <w:tc>
          <w:tcPr>
            <w:tcW w:w="1838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员工</w:t>
            </w:r>
          </w:p>
        </w:tc>
        <w:tc>
          <w:tcPr>
            <w:tcW w:w="7512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进行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操作的账号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员工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姓名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手机号</w:t>
            </w:r>
          </w:p>
        </w:tc>
        <w:tc>
          <w:tcPr>
            <w:tcW w:w="7512" w:type="dxa"/>
          </w:tcPr>
          <w:p w:rsidR="008A1D17" w:rsidRPr="003B6E15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账号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的登录手机号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操作时间</w:t>
            </w:r>
          </w:p>
        </w:tc>
        <w:tc>
          <w:tcPr>
            <w:tcW w:w="7512" w:type="dxa"/>
          </w:tcPr>
          <w:p w:rsidR="008A1D17" w:rsidRDefault="008A1D17" w:rsidP="008A1D1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系统时间的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控件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必须包含选择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年、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月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日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时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8A1D17" w:rsidTr="00F53332">
        <w:tc>
          <w:tcPr>
            <w:tcW w:w="1838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</w:p>
        </w:tc>
        <w:tc>
          <w:tcPr>
            <w:tcW w:w="7512" w:type="dxa"/>
          </w:tcPr>
          <w:p w:rsidR="008A1D17" w:rsidRDefault="008A1D17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记录任何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帐号</w:t>
            </w:r>
            <w:proofErr w:type="gramEnd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登录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IP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地址</w:t>
            </w:r>
          </w:p>
        </w:tc>
      </w:tr>
    </w:tbl>
    <w:p w:rsidR="008A1D17" w:rsidRPr="008A1D17" w:rsidRDefault="008A1D17" w:rsidP="00CE7BCF"/>
    <w:p w:rsidR="00CE7BCF" w:rsidRPr="00CE7BCF" w:rsidRDefault="00057E8F" w:rsidP="00CE7BCF">
      <w:r>
        <w:rPr>
          <w:noProof/>
        </w:rPr>
        <w:lastRenderedPageBreak/>
        <w:drawing>
          <wp:inline distT="0" distB="0" distL="0" distR="0" wp14:anchorId="58166650" wp14:editId="6E5FF3E2">
            <wp:extent cx="5943600" cy="55473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32" w:rsidRDefault="00F53332" w:rsidP="00F53332">
      <w:pPr>
        <w:pStyle w:val="2"/>
        <w:jc w:val="center"/>
        <w:rPr>
          <w:rFonts w:cs="Arial"/>
          <w:szCs w:val="28"/>
        </w:rPr>
      </w:pPr>
      <w:bookmarkStart w:id="198" w:name="_Toc442442422"/>
      <w:r w:rsidRPr="004C0DEB">
        <w:rPr>
          <w:rFonts w:cs="Arial"/>
          <w:szCs w:val="28"/>
        </w:rPr>
        <w:t>第</w:t>
      </w:r>
      <w:r>
        <w:rPr>
          <w:rFonts w:cs="Arial" w:hint="eastAsia"/>
          <w:szCs w:val="28"/>
        </w:rPr>
        <w:t>七</w:t>
      </w:r>
      <w:r w:rsidRPr="004C0DEB">
        <w:rPr>
          <w:rFonts w:cs="Arial"/>
          <w:szCs w:val="28"/>
        </w:rPr>
        <w:t>部分</w:t>
      </w:r>
      <w:r w:rsidRPr="004C0DEB">
        <w:rPr>
          <w:rFonts w:cs="Arial"/>
          <w:szCs w:val="28"/>
        </w:rPr>
        <w:t xml:space="preserve">  </w:t>
      </w:r>
      <w:r>
        <w:rPr>
          <w:rFonts w:cs="Arial" w:hint="eastAsia"/>
          <w:szCs w:val="28"/>
        </w:rPr>
        <w:t>消息中心</w:t>
      </w:r>
      <w:bookmarkEnd w:id="198"/>
    </w:p>
    <w:p w:rsidR="00F53332" w:rsidRPr="006410DF" w:rsidRDefault="00F53332" w:rsidP="00F53332">
      <w:pPr>
        <w:pStyle w:val="3"/>
      </w:pPr>
      <w:bookmarkStart w:id="199" w:name="_Toc442442423"/>
      <w:r w:rsidRPr="006410DF">
        <w:t>产品概述</w:t>
      </w:r>
      <w:bookmarkEnd w:id="199"/>
    </w:p>
    <w:p w:rsidR="00F53332" w:rsidRPr="00CE7BCF" w:rsidRDefault="00F53332" w:rsidP="00F53332">
      <w:r>
        <w:rPr>
          <w:rFonts w:hint="eastAsia"/>
        </w:rPr>
        <w:t>该部分</w:t>
      </w:r>
      <w:r>
        <w:t>为</w:t>
      </w:r>
      <w:r>
        <w:rPr>
          <w:rFonts w:hint="eastAsia"/>
        </w:rPr>
        <w:t>旅行社</w:t>
      </w:r>
      <w:r>
        <w:rPr>
          <w:rFonts w:hint="eastAsia"/>
        </w:rPr>
        <w:t>PC</w:t>
      </w:r>
      <w:r>
        <w:rPr>
          <w:rFonts w:hint="eastAsia"/>
        </w:rPr>
        <w:t>端推送</w:t>
      </w:r>
      <w:r>
        <w:t>消息查看中心，可以查看消息并跳转到具体详情</w:t>
      </w:r>
    </w:p>
    <w:p w:rsidR="00F53332" w:rsidRPr="004C0DEB" w:rsidRDefault="00F53332" w:rsidP="00F53332">
      <w:pPr>
        <w:pStyle w:val="3"/>
      </w:pPr>
      <w:bookmarkStart w:id="200" w:name="_Toc442442424"/>
      <w:r w:rsidRPr="004C0DEB">
        <w:t>产品</w:t>
      </w:r>
      <w:r w:rsidRPr="004C0DEB">
        <w:rPr>
          <w:rFonts w:hint="eastAsia"/>
        </w:rPr>
        <w:t>结构</w:t>
      </w:r>
      <w:r>
        <w:rPr>
          <w:rFonts w:hint="eastAsia"/>
        </w:rPr>
        <w:t>（功能摘要）</w:t>
      </w:r>
      <w:bookmarkEnd w:id="200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1"/>
        <w:gridCol w:w="1843"/>
        <w:gridCol w:w="5670"/>
        <w:gridCol w:w="864"/>
      </w:tblGrid>
      <w:tr w:rsidR="00F53332" w:rsidRPr="003247F2" w:rsidTr="00F53332">
        <w:tc>
          <w:tcPr>
            <w:tcW w:w="1271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1843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5670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功能描述</w:t>
            </w:r>
          </w:p>
        </w:tc>
        <w:tc>
          <w:tcPr>
            <w:tcW w:w="864" w:type="dxa"/>
            <w:shd w:val="clear" w:color="auto" w:fill="C0C0C0"/>
          </w:tcPr>
          <w:p w:rsidR="00F53332" w:rsidRPr="003247F2" w:rsidRDefault="00F53332" w:rsidP="00F533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F53332" w:rsidRPr="003247F2" w:rsidTr="00F53332">
        <w:tc>
          <w:tcPr>
            <w:tcW w:w="1271" w:type="dxa"/>
            <w:vMerge w:val="restart"/>
            <w:vAlign w:val="center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消息中心</w:t>
            </w: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快捷查看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原浏览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页面弹窗显示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新消息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查看详细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的消息列表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完全进入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消息中心，查看所有的消息列表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查看消息详情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点击查看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详情进入对应的模块详情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  <w:tr w:rsidR="00F53332" w:rsidRPr="003247F2" w:rsidTr="00F53332">
        <w:tc>
          <w:tcPr>
            <w:tcW w:w="1271" w:type="dxa"/>
            <w:vMerge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</w:tcPr>
          <w:p w:rsidR="00F53332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未读消息提示</w:t>
            </w:r>
          </w:p>
        </w:tc>
        <w:tc>
          <w:tcPr>
            <w:tcW w:w="5670" w:type="dxa"/>
          </w:tcPr>
          <w:p w:rsidR="00F53332" w:rsidRPr="00C45B14" w:rsidRDefault="00F53332" w:rsidP="00F5333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此为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被动提示，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即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在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按钮右上角标记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消息数</w:t>
            </w:r>
          </w:p>
        </w:tc>
        <w:tc>
          <w:tcPr>
            <w:tcW w:w="864" w:type="dxa"/>
          </w:tcPr>
          <w:p w:rsidR="00F53332" w:rsidRPr="00C45B14" w:rsidRDefault="00F53332" w:rsidP="00F53332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45B14">
              <w:rPr>
                <w:rFonts w:ascii="Arial" w:hAnsi="Arial" w:cs="Arial"/>
                <w:color w:val="000000" w:themeColor="text1"/>
                <w:sz w:val="18"/>
                <w:szCs w:val="18"/>
              </w:rPr>
              <w:t>高</w:t>
            </w:r>
          </w:p>
        </w:tc>
      </w:tr>
    </w:tbl>
    <w:p w:rsidR="00F53332" w:rsidRPr="00D339EE" w:rsidRDefault="00F53332" w:rsidP="00F533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</w:p>
    <w:p w:rsidR="00F53332" w:rsidRPr="004C0DEB" w:rsidRDefault="00F53332" w:rsidP="00F53332">
      <w:pPr>
        <w:pStyle w:val="3"/>
      </w:pPr>
      <w:bookmarkStart w:id="201" w:name="_Toc442442425"/>
      <w:r>
        <w:rPr>
          <w:rFonts w:hint="eastAsia"/>
        </w:rPr>
        <w:t>流程</w:t>
      </w:r>
      <w:r>
        <w:t>及</w:t>
      </w:r>
      <w:r w:rsidRPr="004C0DEB">
        <w:rPr>
          <w:rFonts w:hint="eastAsia"/>
        </w:rPr>
        <w:t>状态说明</w:t>
      </w:r>
      <w:bookmarkEnd w:id="201"/>
    </w:p>
    <w:p w:rsidR="00F53332" w:rsidRPr="004D54F0" w:rsidRDefault="00F53332" w:rsidP="00F53332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color w:val="auto"/>
        </w:rPr>
      </w:pPr>
      <w:r>
        <w:object w:dxaOrig="12916" w:dyaOrig="2416">
          <v:shape id="_x0000_i1059" type="#_x0000_t75" style="width:467.7pt;height:87.65pt" o:ole="">
            <v:imagedata r:id="rId122" o:title=""/>
          </v:shape>
          <o:OLEObject Type="Embed" ProgID="Visio.Drawing.15" ShapeID="_x0000_i1059" DrawAspect="Content" ObjectID="_1518879150" r:id="rId123"/>
        </w:object>
      </w:r>
    </w:p>
    <w:p w:rsidR="00F53332" w:rsidRDefault="00F53332" w:rsidP="00F53332">
      <w:pPr>
        <w:pStyle w:val="3"/>
      </w:pPr>
      <w:bookmarkStart w:id="202" w:name="_Toc442442426"/>
      <w:r>
        <w:t>特性说明</w:t>
      </w:r>
      <w:bookmarkEnd w:id="202"/>
    </w:p>
    <w:p w:rsidR="00F53332" w:rsidRDefault="00F53332" w:rsidP="00F53332">
      <w:pPr>
        <w:pStyle w:val="4"/>
      </w:pPr>
      <w:bookmarkStart w:id="203" w:name="_Toc442442427"/>
      <w:r>
        <w:rPr>
          <w:rFonts w:hint="eastAsia"/>
        </w:rPr>
        <w:t>消息</w:t>
      </w:r>
      <w:bookmarkEnd w:id="203"/>
    </w:p>
    <w:p w:rsidR="00BC545E" w:rsidRPr="0028283F" w:rsidRDefault="00BC545E" w:rsidP="00BC545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用户场景：</w:t>
      </w:r>
    </w:p>
    <w:p w:rsidR="00BC545E" w:rsidRPr="004C0DEB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 w:hint="eastAsia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、用户在</w:t>
      </w:r>
      <w:r>
        <w:rPr>
          <w:rFonts w:ascii="Arial" w:hAnsi="Arial" w:cs="Arial"/>
          <w:i w:val="0"/>
          <w:color w:val="auto"/>
        </w:rPr>
        <w:t>任何页面点击消息按钮，都</w:t>
      </w:r>
      <w:r>
        <w:rPr>
          <w:rFonts w:ascii="Arial" w:hAnsi="Arial" w:cs="Arial" w:hint="eastAsia"/>
          <w:i w:val="0"/>
          <w:color w:val="auto"/>
        </w:rPr>
        <w:t>可以进行</w:t>
      </w:r>
      <w:r>
        <w:rPr>
          <w:rFonts w:ascii="Arial" w:hAnsi="Arial" w:cs="Arial"/>
          <w:i w:val="0"/>
          <w:color w:val="auto"/>
        </w:rPr>
        <w:t>消息的相关操作</w:t>
      </w:r>
    </w:p>
    <w:p w:rsidR="00BC545E" w:rsidRPr="0028283F" w:rsidRDefault="00BC545E" w:rsidP="00BC545E">
      <w:pPr>
        <w:spacing w:afterLines="50" w:after="156"/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输入</w:t>
      </w:r>
      <w:r w:rsidRPr="0028283F">
        <w:rPr>
          <w:rFonts w:ascii="Arial" w:hAnsi="Arial" w:cs="Arial"/>
          <w:b/>
        </w:rPr>
        <w:t>\</w:t>
      </w:r>
      <w:r w:rsidRPr="0028283F">
        <w:rPr>
          <w:rFonts w:ascii="Arial" w:hAnsi="Arial" w:cs="Arial"/>
          <w:b/>
        </w:rPr>
        <w:t>前置条件：</w:t>
      </w:r>
    </w:p>
    <w:p w:rsidR="00BC545E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1</w:t>
      </w:r>
      <w:r>
        <w:rPr>
          <w:rFonts w:ascii="Arial" w:hAnsi="Arial" w:cs="Arial" w:hint="eastAsia"/>
          <w:i w:val="0"/>
          <w:color w:val="auto"/>
        </w:rPr>
        <w:t>、</w:t>
      </w:r>
      <w:r>
        <w:rPr>
          <w:rFonts w:ascii="Arial" w:hAnsi="Arial" w:cs="Arial"/>
          <w:i w:val="0"/>
          <w:color w:val="auto"/>
        </w:rPr>
        <w:t>用户</w:t>
      </w:r>
      <w:r>
        <w:rPr>
          <w:rFonts w:ascii="Arial" w:hAnsi="Arial" w:cs="Arial" w:hint="eastAsia"/>
          <w:i w:val="0"/>
          <w:color w:val="auto"/>
        </w:rPr>
        <w:t>必须</w:t>
      </w:r>
      <w:r>
        <w:rPr>
          <w:rFonts w:ascii="Arial" w:hAnsi="Arial" w:cs="Arial"/>
          <w:i w:val="0"/>
          <w:color w:val="auto"/>
        </w:rPr>
        <w:t>登录</w:t>
      </w:r>
      <w:r>
        <w:rPr>
          <w:rFonts w:ascii="Arial" w:hAnsi="Arial" w:cs="Arial" w:hint="eastAsia"/>
          <w:i w:val="0"/>
          <w:color w:val="auto"/>
        </w:rPr>
        <w:t>状态</w:t>
      </w:r>
    </w:p>
    <w:p w:rsidR="00BC545E" w:rsidRPr="00DA4272" w:rsidRDefault="00BC545E" w:rsidP="00BC545E">
      <w:pPr>
        <w:pStyle w:val="infoblue"/>
        <w:spacing w:before="0" w:beforeAutospacing="0" w:afterLines="50" w:after="156" w:afterAutospacing="0"/>
        <w:ind w:firstLine="4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2</w:t>
      </w:r>
      <w:r>
        <w:rPr>
          <w:rFonts w:ascii="Arial" w:hAnsi="Arial" w:cs="Arial" w:hint="eastAsia"/>
          <w:i w:val="0"/>
          <w:color w:val="auto"/>
        </w:rPr>
        <w:t>、在</w:t>
      </w:r>
      <w:r>
        <w:rPr>
          <w:rFonts w:ascii="Arial" w:hAnsi="Arial" w:cs="Arial"/>
          <w:i w:val="0"/>
          <w:color w:val="auto"/>
        </w:rPr>
        <w:t>权限上，用户只能看到自己被分配到的权限内的</w:t>
      </w:r>
      <w:r>
        <w:rPr>
          <w:rFonts w:ascii="Arial" w:hAnsi="Arial" w:cs="Arial" w:hint="eastAsia"/>
          <w:i w:val="0"/>
          <w:color w:val="auto"/>
        </w:rPr>
        <w:t>相关</w:t>
      </w:r>
      <w:r>
        <w:rPr>
          <w:rFonts w:ascii="Arial" w:hAnsi="Arial" w:cs="Arial"/>
          <w:i w:val="0"/>
          <w:color w:val="auto"/>
        </w:rPr>
        <w:t>模块的消息，权限外的消息不会被推送到</w:t>
      </w:r>
    </w:p>
    <w:p w:rsidR="00BC545E" w:rsidRPr="00BC545E" w:rsidRDefault="00BC545E" w:rsidP="00BC545E">
      <w:pPr>
        <w:rPr>
          <w:rFonts w:ascii="Arial" w:hAnsi="Arial" w:cs="Arial"/>
          <w:b/>
        </w:rPr>
      </w:pPr>
      <w:r w:rsidRPr="0028283F">
        <w:rPr>
          <w:rFonts w:ascii="Arial" w:hAnsi="Arial" w:cs="Arial"/>
          <w:b/>
        </w:rPr>
        <w:t>需求描述：</w:t>
      </w:r>
    </w:p>
    <w:p w:rsidR="00F53332" w:rsidRDefault="00F53332" w:rsidP="00F53332">
      <w:r>
        <w:rPr>
          <w:rFonts w:hint="eastAsia"/>
        </w:rPr>
        <w:t xml:space="preserve">    1</w:t>
      </w:r>
      <w:r>
        <w:rPr>
          <w:rFonts w:hint="eastAsia"/>
        </w:rPr>
        <w:t>、</w:t>
      </w:r>
      <w:r w:rsidR="00BF20BC">
        <w:rPr>
          <w:rFonts w:hint="eastAsia"/>
        </w:rPr>
        <w:t>消息</w:t>
      </w:r>
      <w:r w:rsidR="00BF20BC">
        <w:t>是一个独立的模块，可以</w:t>
      </w:r>
      <w:r w:rsidR="00BF20BC">
        <w:rPr>
          <w:rFonts w:hint="eastAsia"/>
        </w:rPr>
        <w:t>从</w:t>
      </w:r>
      <w:r w:rsidR="00BF20BC">
        <w:t>任何</w:t>
      </w:r>
      <w:r w:rsidR="00BF20BC">
        <w:rPr>
          <w:rFonts w:hint="eastAsia"/>
        </w:rPr>
        <w:t>页面</w:t>
      </w:r>
      <w:r w:rsidR="00BF20BC">
        <w:t>进行点击进入</w:t>
      </w:r>
    </w:p>
    <w:p w:rsidR="00BF20BC" w:rsidRDefault="00BF20BC" w:rsidP="00B031C5">
      <w:pPr>
        <w:ind w:firstLine="435"/>
      </w:pPr>
      <w:r>
        <w:t>2</w:t>
      </w:r>
      <w:r>
        <w:rPr>
          <w:rFonts w:hint="eastAsia"/>
        </w:rPr>
        <w:t>、</w:t>
      </w:r>
      <w:r>
        <w:t>当用</w:t>
      </w:r>
      <w:r>
        <w:rPr>
          <w:rFonts w:hint="eastAsia"/>
        </w:rPr>
        <w:t>户</w:t>
      </w:r>
      <w:r>
        <w:t>点击消息按钮时，会弹出快捷窗口展示</w:t>
      </w:r>
      <w:r>
        <w:rPr>
          <w:rFonts w:hint="eastAsia"/>
        </w:rPr>
        <w:t>新</w:t>
      </w:r>
      <w:r>
        <w:t>推送过来的消息，如果没有新消息，则</w:t>
      </w:r>
      <w:r>
        <w:rPr>
          <w:rFonts w:hint="eastAsia"/>
        </w:rPr>
        <w:t>显示“</w:t>
      </w:r>
      <w:r>
        <w:t>无新消息</w:t>
      </w:r>
      <w:r>
        <w:t>”</w:t>
      </w:r>
      <w:r w:rsidR="00B031C5">
        <w:rPr>
          <w:rFonts w:hint="eastAsia"/>
        </w:rPr>
        <w:t>，</w:t>
      </w:r>
      <w:r w:rsidR="00B031C5">
        <w:t>点击</w:t>
      </w:r>
      <w:r w:rsidR="00B031C5">
        <w:rPr>
          <w:rFonts w:hint="eastAsia"/>
        </w:rPr>
        <w:t>“</w:t>
      </w:r>
      <w:r w:rsidR="00B031C5">
        <w:t>查看更多消息</w:t>
      </w:r>
      <w:r w:rsidR="00B031C5">
        <w:rPr>
          <w:rFonts w:hint="eastAsia"/>
        </w:rPr>
        <w:t>”</w:t>
      </w:r>
      <w:r w:rsidR="00B031C5">
        <w:t>进</w:t>
      </w:r>
      <w:bookmarkStart w:id="204" w:name="_GoBack"/>
      <w:bookmarkEnd w:id="204"/>
      <w:r w:rsidR="00B031C5">
        <w:t>入消息模块的</w:t>
      </w:r>
      <w:r w:rsidR="00B031C5">
        <w:rPr>
          <w:rFonts w:hint="eastAsia"/>
        </w:rPr>
        <w:t>消息</w:t>
      </w:r>
      <w:r w:rsidR="00B031C5">
        <w:t>详细列表，在详细列表</w:t>
      </w:r>
      <w:r w:rsidR="00B031C5">
        <w:rPr>
          <w:rFonts w:hint="eastAsia"/>
        </w:rPr>
        <w:t>则会</w:t>
      </w:r>
      <w:r w:rsidR="00B031C5">
        <w:t>展示所有的消息。</w:t>
      </w:r>
    </w:p>
    <w:p w:rsidR="00B031C5" w:rsidRDefault="00B031C5" w:rsidP="00B031C5">
      <w:pPr>
        <w:ind w:firstLine="435"/>
      </w:pPr>
      <w:r>
        <w:t>3</w:t>
      </w:r>
      <w:r>
        <w:rPr>
          <w:rFonts w:hint="eastAsia"/>
        </w:rPr>
        <w:t>、消息</w:t>
      </w:r>
      <w:r>
        <w:t>详细列表</w:t>
      </w:r>
      <w:r>
        <w:rPr>
          <w:rFonts w:hint="eastAsia"/>
        </w:rPr>
        <w:t>会分为未读消息</w:t>
      </w:r>
      <w:r>
        <w:t>、已读消息、全部消息三个部分，点击后分别展示对应</w:t>
      </w:r>
      <w:r>
        <w:rPr>
          <w:rFonts w:hint="eastAsia"/>
        </w:rPr>
        <w:t>部分</w:t>
      </w:r>
      <w:r>
        <w:t>；消息</w:t>
      </w:r>
      <w:proofErr w:type="gramStart"/>
      <w:r>
        <w:t>快捷弹窗</w:t>
      </w:r>
      <w:proofErr w:type="gramEnd"/>
      <w:r>
        <w:t>则分为系统消息、新订单消息两部分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5"/>
        <w:gridCol w:w="1984"/>
        <w:gridCol w:w="5812"/>
      </w:tblGrid>
      <w:tr w:rsidR="00C507DF" w:rsidRPr="003247F2" w:rsidTr="00B251B7">
        <w:tc>
          <w:tcPr>
            <w:tcW w:w="1555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模块</w:t>
            </w:r>
          </w:p>
        </w:tc>
        <w:tc>
          <w:tcPr>
            <w:tcW w:w="1984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可</w:t>
            </w:r>
            <w:r>
              <w:rPr>
                <w:rFonts w:ascii="Arial" w:hAnsi="Arial" w:cs="Arial"/>
                <w:sz w:val="20"/>
                <w:szCs w:val="20"/>
              </w:rPr>
              <w:t>查看的消息</w:t>
            </w:r>
          </w:p>
        </w:tc>
        <w:tc>
          <w:tcPr>
            <w:tcW w:w="5812" w:type="dxa"/>
            <w:shd w:val="clear" w:color="auto" w:fill="C0C0C0"/>
          </w:tcPr>
          <w:p w:rsidR="00C507DF" w:rsidRPr="003247F2" w:rsidRDefault="00C507DF" w:rsidP="008053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47F2">
              <w:rPr>
                <w:rFonts w:ascii="Arial" w:hAnsi="Arial" w:cs="Arial"/>
                <w:sz w:val="20"/>
                <w:szCs w:val="20"/>
              </w:rPr>
              <w:t>描述</w:t>
            </w:r>
          </w:p>
        </w:tc>
      </w:tr>
      <w:tr w:rsidR="00C507DF" w:rsidRPr="003247F2" w:rsidTr="00B251B7">
        <w:tc>
          <w:tcPr>
            <w:tcW w:w="1555" w:type="dxa"/>
            <w:vMerge w:val="restart"/>
            <w:vAlign w:val="center"/>
          </w:tcPr>
          <w:p w:rsidR="00C507DF" w:rsidRPr="00C45B14" w:rsidRDefault="00C507DF" w:rsidP="00805334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快捷窗口</w:t>
            </w: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系统消息</w:t>
            </w:r>
          </w:p>
        </w:tc>
        <w:tc>
          <w:tcPr>
            <w:tcW w:w="5812" w:type="dxa"/>
          </w:tcPr>
          <w:p w:rsidR="00C507DF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无消息时，显示无新消息</w:t>
            </w:r>
          </w:p>
          <w:p w:rsidR="00B251B7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有推送消息时，显示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内容，内容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  <w:p w:rsidR="00B251B7" w:rsidRPr="00B251B7" w:rsidRDefault="00B251B7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当用户点击一条消息中的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则该条消息不会再在快捷窗口显示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新订单消息</w:t>
            </w:r>
          </w:p>
        </w:tc>
        <w:tc>
          <w:tcPr>
            <w:tcW w:w="5812" w:type="dxa"/>
          </w:tcPr>
          <w:p w:rsidR="00B251B7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无消息时，显示无新消息</w:t>
            </w:r>
          </w:p>
          <w:p w:rsidR="00B251B7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有推送消息时，显示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该条消息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内容，内容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展示</w:t>
            </w:r>
          </w:p>
          <w:p w:rsidR="00C507DF" w:rsidRPr="00C45B14" w:rsidRDefault="00B251B7" w:rsidP="00B251B7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当用户点击一条消息中的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“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查看详情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”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，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则该条消息不会再在快捷窗口显示</w:t>
            </w:r>
          </w:p>
        </w:tc>
      </w:tr>
      <w:tr w:rsidR="00C507DF" w:rsidRPr="003247F2" w:rsidTr="00B251B7">
        <w:tc>
          <w:tcPr>
            <w:tcW w:w="1555" w:type="dxa"/>
            <w:vMerge w:val="restart"/>
            <w:vAlign w:val="center"/>
          </w:tcPr>
          <w:p w:rsidR="00C507DF" w:rsidRPr="00C45B14" w:rsidRDefault="00C507DF" w:rsidP="00C507DF">
            <w:pPr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消息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详细列表</w:t>
            </w: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C507DF" w:rsidRDefault="001452A2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页展示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未读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1452A2" w:rsidRPr="001452A2" w:rsidRDefault="001452A2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1452A2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页展示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已读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C507DF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  <w:tr w:rsidR="00C507DF" w:rsidRPr="003247F2" w:rsidTr="00B251B7">
        <w:tc>
          <w:tcPr>
            <w:tcW w:w="1555" w:type="dxa"/>
            <w:vMerge/>
          </w:tcPr>
          <w:p w:rsidR="00C507DF" w:rsidRPr="00C45B14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</w:tcPr>
          <w:p w:rsidR="00C507DF" w:rsidRDefault="00C507DF" w:rsidP="0080533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全部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消息</w:t>
            </w:r>
          </w:p>
        </w:tc>
        <w:tc>
          <w:tcPr>
            <w:tcW w:w="5812" w:type="dxa"/>
          </w:tcPr>
          <w:p w:rsidR="001452A2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、分</w:t>
            </w:r>
            <w:proofErr w:type="gramStart"/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页展示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所有消息，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每页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20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条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数据</w:t>
            </w:r>
          </w:p>
          <w:p w:rsidR="00C507DF" w:rsidRDefault="001452A2" w:rsidP="001452A2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color w:val="000000" w:themeColor="text1"/>
                <w:sz w:val="18"/>
                <w:szCs w:val="18"/>
              </w:rPr>
              <w:t>、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点击查看详情进入对应的详情页</w:t>
            </w:r>
          </w:p>
        </w:tc>
      </w:tr>
    </w:tbl>
    <w:p w:rsidR="00C507DF" w:rsidRDefault="00E22D06" w:rsidP="00C507DF">
      <w:r>
        <w:rPr>
          <w:noProof/>
        </w:rPr>
        <w:lastRenderedPageBreak/>
        <w:drawing>
          <wp:inline distT="0" distB="0" distL="0" distR="0" wp14:anchorId="721C29B9" wp14:editId="3D798B87">
            <wp:extent cx="5943600" cy="41630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06" w:rsidRPr="00B031C5" w:rsidRDefault="00E22D06" w:rsidP="00C507DF">
      <w:r>
        <w:rPr>
          <w:noProof/>
        </w:rPr>
        <w:lastRenderedPageBreak/>
        <w:drawing>
          <wp:inline distT="0" distB="0" distL="0" distR="0" wp14:anchorId="7AEA947A" wp14:editId="144F15BE">
            <wp:extent cx="5943600" cy="55473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DB" w:rsidRPr="003247F2" w:rsidRDefault="0097719E" w:rsidP="003B54DB">
      <w:pPr>
        <w:pStyle w:val="1"/>
        <w:jc w:val="both"/>
        <w:rPr>
          <w:rFonts w:ascii="Arial" w:hAnsi="Arial" w:cs="Arial"/>
        </w:rPr>
      </w:pPr>
      <w:bookmarkStart w:id="205" w:name="_Toc442442432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>
        <w:rPr>
          <w:rFonts w:ascii="Arial" w:hAnsi="Arial" w:cs="Arial" w:hint="eastAsia"/>
        </w:rPr>
        <w:t>相关文档</w:t>
      </w:r>
      <w:bookmarkEnd w:id="205"/>
    </w:p>
    <w:p w:rsidR="00C579AA" w:rsidRPr="00C579AA" w:rsidRDefault="00EA10D7" w:rsidP="00F37F4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 w:val="0"/>
          <w:rPrChange w:id="206" w:author="Zhao Kai" w:date="2016-03-07T10:28:00Z">
            <w:rPr>
              <w:i w:val="0"/>
              <w:iCs w:val="0"/>
              <w:color w:val="auto"/>
              <w:sz w:val="20"/>
            </w:rPr>
          </w:rPrChange>
        </w:rPr>
      </w:pPr>
      <w:r w:rsidRPr="00F37F41">
        <w:rPr>
          <w:rFonts w:ascii="Arial" w:hAnsi="Arial" w:cs="Arial"/>
          <w:i w:val="0"/>
          <w:color w:val="000000" w:themeColor="text1"/>
        </w:rPr>
        <w:t>E</w:t>
      </w:r>
      <w:r w:rsidRPr="00F37F41">
        <w:rPr>
          <w:rFonts w:ascii="Arial" w:hAnsi="Arial" w:cs="Arial" w:hint="eastAsia"/>
          <w:i w:val="0"/>
          <w:color w:val="000000" w:themeColor="text1"/>
        </w:rPr>
        <w:t>xcel</w:t>
      </w:r>
      <w:proofErr w:type="gramStart"/>
      <w:r w:rsidRPr="00F37F41">
        <w:rPr>
          <w:rFonts w:ascii="Arial" w:hAnsi="Arial" w:cs="Arial"/>
          <w:i w:val="0"/>
          <w:color w:val="000000" w:themeColor="text1"/>
        </w:rPr>
        <w:t>表模版</w:t>
      </w:r>
      <w:proofErr w:type="gramEnd"/>
      <w:r w:rsidRPr="00F37F41">
        <w:rPr>
          <w:rFonts w:ascii="Arial" w:hAnsi="Arial" w:cs="Arial" w:hint="eastAsia"/>
          <w:i w:val="0"/>
          <w:color w:val="000000" w:themeColor="text1"/>
        </w:rPr>
        <w:t>：</w:t>
      </w:r>
      <w:r>
        <w:rPr>
          <w:i w:val="0"/>
        </w:rPr>
        <w:fldChar w:fldCharType="begin"/>
      </w:r>
      <w:r>
        <w:rPr>
          <w:i w:val="0"/>
        </w:rPr>
        <w:instrText xml:space="preserve"> </w:instrText>
      </w:r>
      <w:r>
        <w:rPr>
          <w:rFonts w:hint="eastAsia"/>
          <w:i w:val="0"/>
        </w:rPr>
        <w:instrText xml:space="preserve">LINK </w:instrText>
      </w:r>
      <w:r w:rsidR="00512E47">
        <w:rPr>
          <w:i w:val="0"/>
        </w:rPr>
        <w:instrText>Excel.Sheet.12</w:instrText>
      </w:r>
      <w:r w:rsidR="00512E47">
        <w:rPr>
          <w:rFonts w:hint="eastAsia"/>
          <w:i w:val="0"/>
        </w:rPr>
        <w:instrText xml:space="preserve"> E:\\</w:instrText>
      </w:r>
      <w:r w:rsidR="00512E47">
        <w:rPr>
          <w:rFonts w:hint="eastAsia"/>
          <w:i w:val="0"/>
        </w:rPr>
        <w:instrText>工作</w:instrText>
      </w:r>
      <w:r w:rsidR="00512E47">
        <w:rPr>
          <w:rFonts w:hint="eastAsia"/>
          <w:i w:val="0"/>
        </w:rPr>
        <w:instrText>\\2015</w:instrText>
      </w:r>
      <w:r w:rsidR="00512E47">
        <w:rPr>
          <w:rFonts w:hint="eastAsia"/>
          <w:i w:val="0"/>
        </w:rPr>
        <w:instrText>年</w:instrText>
      </w:r>
      <w:r w:rsidR="00512E47">
        <w:rPr>
          <w:rFonts w:hint="eastAsia"/>
          <w:i w:val="0"/>
        </w:rPr>
        <w:instrText>\\</w:instrText>
      </w:r>
      <w:r w:rsidR="00512E47">
        <w:rPr>
          <w:rFonts w:hint="eastAsia"/>
          <w:i w:val="0"/>
        </w:rPr>
        <w:instrText>魔方旅游</w:instrText>
      </w:r>
      <w:r w:rsidR="00512E47">
        <w:rPr>
          <w:rFonts w:hint="eastAsia"/>
          <w:i w:val="0"/>
        </w:rPr>
        <w:instrText>\\</w:instrText>
      </w:r>
      <w:r w:rsidR="00512E47">
        <w:rPr>
          <w:rFonts w:hint="eastAsia"/>
          <w:i w:val="0"/>
        </w:rPr>
        <w:instrText>旅行社</w:instrText>
      </w:r>
      <w:r w:rsidR="00512E47">
        <w:rPr>
          <w:rFonts w:hint="eastAsia"/>
          <w:i w:val="0"/>
        </w:rPr>
        <w:instrText>\\prd\\</w:instrText>
      </w:r>
      <w:r w:rsidR="00512E47">
        <w:rPr>
          <w:rFonts w:hint="eastAsia"/>
          <w:i w:val="0"/>
        </w:rPr>
        <w:instrText>旅行团团员管理模版（初版）</w:instrText>
      </w:r>
      <w:r w:rsidR="00512E47">
        <w:rPr>
          <w:rFonts w:hint="eastAsia"/>
          <w:i w:val="0"/>
        </w:rPr>
        <w:instrText>.xlsx</w:instrText>
      </w:r>
      <w:r w:rsidR="00512E47">
        <w:rPr>
          <w:i w:val="0"/>
        </w:rPr>
        <w:instrText xml:space="preserve"> Sheet1!R1C1:R17C4 </w:instrText>
      </w:r>
      <w:r>
        <w:rPr>
          <w:rFonts w:hint="eastAsia"/>
          <w:i w:val="0"/>
        </w:rPr>
        <w:instrText>\a \f 4 \h</w:instrText>
      </w:r>
      <w:r>
        <w:rPr>
          <w:i w:val="0"/>
        </w:rPr>
        <w:instrText xml:space="preserve">  \* MERGEFORMAT </w:instrText>
      </w:r>
      <w:r>
        <w:rPr>
          <w:i w:val="0"/>
        </w:rPr>
        <w:fldChar w:fldCharType="separate"/>
      </w:r>
    </w:p>
    <w:tbl>
      <w:tblPr>
        <w:tblW w:w="9350" w:type="dxa"/>
        <w:tblLook w:val="04A0" w:firstRow="1" w:lastRow="0" w:firstColumn="1" w:lastColumn="0" w:noHBand="0" w:noVBand="1"/>
        <w:tblPrChange w:id="207" w:author="Zhao Kai" w:date="2016-03-07T10:28:00Z">
          <w:tblPr>
            <w:tblW w:w="9320" w:type="dxa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702"/>
        <w:gridCol w:w="2241"/>
        <w:gridCol w:w="2856"/>
        <w:gridCol w:w="2551"/>
        <w:tblGridChange w:id="208">
          <w:tblGrid>
            <w:gridCol w:w="1702"/>
            <w:gridCol w:w="2241"/>
            <w:gridCol w:w="2856"/>
            <w:gridCol w:w="2551"/>
          </w:tblGrid>
        </w:tblGridChange>
      </w:tblGrid>
      <w:tr w:rsidR="00C579AA" w:rsidRPr="00C579AA" w:rsidTr="00C579AA">
        <w:trPr>
          <w:divId w:val="1741752208"/>
          <w:trHeight w:val="825"/>
          <w:ins w:id="209" w:author="Zhao Kai" w:date="2016-03-07T10:28:00Z"/>
          <w:trPrChange w:id="210" w:author="Zhao Kai" w:date="2016-03-07T10:28:00Z">
            <w:trPr>
              <w:divId w:val="1741752208"/>
              <w:trHeight w:val="825"/>
            </w:trPr>
          </w:trPrChange>
        </w:trPr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  <w:tcPrChange w:id="211" w:author="Zhao Kai" w:date="2016-03-07T10:28:00Z">
              <w:tcPr>
                <w:tcW w:w="9320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center"/>
                <w:hideMark/>
              </w:tcPr>
            </w:tcPrChange>
          </w:tcPr>
          <w:p w:rsidR="00C579AA" w:rsidRPr="00C579AA" w:rsidRDefault="00C579AA" w:rsidP="00C579AA">
            <w:pPr>
              <w:widowControl/>
              <w:jc w:val="center"/>
              <w:rPr>
                <w:ins w:id="212" w:author="Zhao Kai" w:date="2016-03-07T10:28:00Z"/>
                <w:rFonts w:ascii="等线" w:eastAsia="等线" w:hAnsi="等线" w:cs="宋体"/>
                <w:b/>
                <w:bCs/>
                <w:color w:val="000000"/>
                <w:kern w:val="0"/>
                <w:sz w:val="36"/>
                <w:szCs w:val="36"/>
                <w:rPrChange w:id="213" w:author="Zhao Kai" w:date="2016-03-07T10:28:00Z">
                  <w:rPr>
                    <w:ins w:id="214" w:author="Zhao Kai" w:date="2016-03-07T10:28:00Z"/>
                    <w:rFonts w:ascii="等线" w:eastAsia="等线" w:hAnsi="等线"/>
                    <w:b/>
                    <w:bCs/>
                    <w:color w:val="000000"/>
                    <w:sz w:val="36"/>
                    <w:szCs w:val="36"/>
                  </w:rPr>
                </w:rPrChange>
              </w:rPr>
            </w:pPr>
            <w:ins w:id="215" w:author="Zhao Kai" w:date="2016-03-07T10:28:00Z"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36"/>
                  <w:szCs w:val="36"/>
                  <w:rPrChange w:id="216" w:author="Zhao Kai" w:date="2016-03-07T10:28:00Z">
                    <w:rPr>
                      <w:rFonts w:ascii="等线" w:eastAsia="等线" w:hAnsi="等线" w:hint="eastAsia"/>
                      <w:b/>
                      <w:bCs/>
                      <w:color w:val="000000"/>
                      <w:sz w:val="36"/>
                      <w:szCs w:val="36"/>
                    </w:rPr>
                  </w:rPrChange>
                </w:rPr>
                <w:t>旅行团员名单</w:t>
              </w:r>
            </w:ins>
          </w:p>
        </w:tc>
      </w:tr>
      <w:tr w:rsidR="00C579AA" w:rsidRPr="00C579AA" w:rsidTr="00C579AA">
        <w:trPr>
          <w:divId w:val="1741752208"/>
          <w:trHeight w:val="480"/>
          <w:ins w:id="217" w:author="Zhao Kai" w:date="2016-03-07T10:28:00Z"/>
        </w:trPr>
        <w:tc>
          <w:tcPr>
            <w:tcW w:w="67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18" w:author="Zhao Kai" w:date="2016-03-07T10:28:00Z"/>
                <w:rFonts w:ascii="等线" w:eastAsia="等线" w:hAnsi="等线" w:cs="宋体"/>
                <w:b/>
                <w:bCs/>
                <w:color w:val="000000"/>
                <w:kern w:val="0"/>
                <w:sz w:val="24"/>
                <w:rPrChange w:id="219" w:author="Zhao Kai" w:date="2016-03-07T10:28:00Z">
                  <w:rPr>
                    <w:ins w:id="220" w:author="Zhao Kai" w:date="2016-03-07T10:28:00Z"/>
                    <w:sz w:val="24"/>
                  </w:rPr>
                </w:rPrChange>
              </w:rPr>
              <w:pPrChange w:id="221" w:author="Zhao Kai" w:date="2016-03-07T10:28:00Z">
                <w:pPr>
                  <w:jc w:val="left"/>
                </w:pPr>
              </w:pPrChange>
            </w:pPr>
            <w:ins w:id="222" w:author="Zhao Kai" w:date="2016-03-07T10:28:00Z"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23" w:author="Zhao Kai" w:date="2016-03-07T10:28:00Z">
                    <w:rPr>
                      <w:rFonts w:hint="eastAsia"/>
                    </w:rPr>
                  </w:rPrChange>
                </w:rPr>
                <w:t>团号：</w:t>
              </w:r>
              <w:r w:rsidRPr="00C579AA">
                <w:rPr>
                  <w:rFonts w:ascii="等线" w:eastAsia="等线" w:hAnsi="等线" w:cs="宋体"/>
                  <w:b/>
                  <w:bCs/>
                  <w:color w:val="000000"/>
                  <w:kern w:val="0"/>
                  <w:sz w:val="24"/>
                  <w:rPrChange w:id="224" w:author="Zhao Kai" w:date="2016-03-07T10:28:00Z">
                    <w:rPr/>
                  </w:rPrChange>
                </w:rPr>
                <w:t xml:space="preserve">XXXXX                                                                     </w:t>
              </w:r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25" w:author="Zhao Kai" w:date="2016-03-07T10:28:00Z">
                    <w:rPr>
                      <w:rFonts w:hint="eastAsia"/>
                    </w:rPr>
                  </w:rPrChange>
                </w:rPr>
                <w:t>团期：</w:t>
              </w:r>
              <w:r w:rsidRPr="00C579AA">
                <w:rPr>
                  <w:rFonts w:ascii="等线" w:eastAsia="等线" w:hAnsi="等线" w:cs="宋体"/>
                  <w:b/>
                  <w:bCs/>
                  <w:color w:val="000000"/>
                  <w:kern w:val="0"/>
                  <w:sz w:val="24"/>
                  <w:rPrChange w:id="226" w:author="Zhao Kai" w:date="2016-03-07T10:28:00Z">
                    <w:rPr/>
                  </w:rPrChange>
                </w:rPr>
                <w:t>XX</w:t>
              </w:r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27" w:author="Zhao Kai" w:date="2016-03-07T10:28:00Z">
                    <w:rPr>
                      <w:rFonts w:hint="eastAsia"/>
                    </w:rPr>
                  </w:rPrChange>
                </w:rPr>
                <w:t>年</w:t>
              </w:r>
              <w:r w:rsidRPr="00C579AA">
                <w:rPr>
                  <w:rFonts w:ascii="等线" w:eastAsia="等线" w:hAnsi="等线" w:cs="宋体"/>
                  <w:b/>
                  <w:bCs/>
                  <w:color w:val="000000"/>
                  <w:kern w:val="0"/>
                  <w:sz w:val="24"/>
                  <w:rPrChange w:id="228" w:author="Zhao Kai" w:date="2016-03-07T10:28:00Z">
                    <w:rPr/>
                  </w:rPrChange>
                </w:rPr>
                <w:t>XX</w:t>
              </w:r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29" w:author="Zhao Kai" w:date="2016-03-07T10:28:00Z">
                    <w:rPr>
                      <w:rFonts w:hint="eastAsia"/>
                    </w:rPr>
                  </w:rPrChange>
                </w:rPr>
                <w:t>月</w:t>
              </w:r>
              <w:r w:rsidRPr="00C579AA">
                <w:rPr>
                  <w:rFonts w:ascii="等线" w:eastAsia="等线" w:hAnsi="等线" w:cs="宋体"/>
                  <w:b/>
                  <w:bCs/>
                  <w:color w:val="000000"/>
                  <w:kern w:val="0"/>
                  <w:sz w:val="24"/>
                  <w:rPrChange w:id="230" w:author="Zhao Kai" w:date="2016-03-07T10:28:00Z">
                    <w:rPr/>
                  </w:rPrChange>
                </w:rPr>
                <w:t>XX</w:t>
              </w:r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31" w:author="Zhao Kai" w:date="2016-03-07T10:28:00Z">
                    <w:rPr>
                      <w:rFonts w:hint="eastAsia"/>
                    </w:rPr>
                  </w:rPrChange>
                </w:rPr>
                <w:t>号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32" w:author="Zhao Kai" w:date="2016-03-07T10:28:00Z"/>
                <w:rFonts w:ascii="等线" w:eastAsia="等线" w:hAnsi="等线" w:cs="宋体"/>
                <w:b/>
                <w:bCs/>
                <w:color w:val="000000"/>
                <w:kern w:val="0"/>
                <w:sz w:val="24"/>
                <w:rPrChange w:id="233" w:author="Zhao Kai" w:date="2016-03-07T10:28:00Z">
                  <w:rPr>
                    <w:ins w:id="234" w:author="Zhao Kai" w:date="2016-03-07T10:28:00Z"/>
                  </w:rPr>
                </w:rPrChange>
              </w:rPr>
              <w:pPrChange w:id="235" w:author="Zhao Kai" w:date="2016-03-07T10:28:00Z">
                <w:pPr/>
              </w:pPrChange>
            </w:pPr>
            <w:ins w:id="236" w:author="Zhao Kai" w:date="2016-03-07T10:28:00Z"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37" w:author="Zhao Kai" w:date="2016-03-07T10:28:00Z">
                    <w:rPr>
                      <w:rFonts w:hint="eastAsia"/>
                    </w:rPr>
                  </w:rPrChange>
                </w:rPr>
                <w:t>合计团员：</w:t>
              </w:r>
              <w:r w:rsidRPr="00C579AA">
                <w:rPr>
                  <w:rFonts w:ascii="等线" w:eastAsia="等线" w:hAnsi="等线" w:cs="宋体"/>
                  <w:b/>
                  <w:bCs/>
                  <w:color w:val="000000"/>
                  <w:kern w:val="0"/>
                  <w:sz w:val="24"/>
                  <w:rPrChange w:id="238" w:author="Zhao Kai" w:date="2016-03-07T10:28:00Z">
                    <w:rPr/>
                  </w:rPrChange>
                </w:rPr>
                <w:t>XX</w:t>
              </w:r>
              <w:r w:rsidRPr="00C579AA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  <w:rPrChange w:id="239" w:author="Zhao Kai" w:date="2016-03-07T10:28:00Z">
                    <w:rPr>
                      <w:rFonts w:hint="eastAsia"/>
                    </w:rPr>
                  </w:rPrChange>
                </w:rPr>
                <w:t>人</w:t>
              </w:r>
            </w:ins>
          </w:p>
        </w:tc>
      </w:tr>
      <w:tr w:rsidR="00C579AA" w:rsidRPr="00C579AA" w:rsidTr="00C579AA">
        <w:trPr>
          <w:divId w:val="1741752208"/>
          <w:trHeight w:val="420"/>
          <w:ins w:id="24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C579AA" w:rsidRPr="00C579AA" w:rsidRDefault="00C579AA">
            <w:pPr>
              <w:widowControl/>
              <w:jc w:val="center"/>
              <w:rPr>
                <w:ins w:id="24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42" w:author="Zhao Kai" w:date="2016-03-07T10:28:00Z">
                  <w:rPr>
                    <w:ins w:id="243" w:author="Zhao Kai" w:date="2016-03-07T10:28:00Z"/>
                  </w:rPr>
                </w:rPrChange>
              </w:rPr>
              <w:pPrChange w:id="244" w:author="Zhao Kai" w:date="2016-03-07T10:28:00Z">
                <w:pPr>
                  <w:jc w:val="center"/>
                </w:pPr>
              </w:pPrChange>
            </w:pPr>
            <w:ins w:id="24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46" w:author="Zhao Kai" w:date="2016-03-07T10:28:00Z">
                    <w:rPr>
                      <w:rFonts w:hint="eastAsia"/>
                    </w:rPr>
                  </w:rPrChange>
                </w:rPr>
                <w:t>序列号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C579AA" w:rsidRPr="00C579AA" w:rsidRDefault="00C579AA">
            <w:pPr>
              <w:widowControl/>
              <w:jc w:val="center"/>
              <w:rPr>
                <w:ins w:id="24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48" w:author="Zhao Kai" w:date="2016-03-07T10:28:00Z">
                  <w:rPr>
                    <w:ins w:id="249" w:author="Zhao Kai" w:date="2016-03-07T10:28:00Z"/>
                  </w:rPr>
                </w:rPrChange>
              </w:rPr>
              <w:pPrChange w:id="250" w:author="Zhao Kai" w:date="2016-03-07T10:28:00Z">
                <w:pPr>
                  <w:jc w:val="center"/>
                </w:pPr>
              </w:pPrChange>
            </w:pPr>
            <w:ins w:id="25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52" w:author="Zhao Kai" w:date="2016-03-07T10:28:00Z">
                    <w:rPr>
                      <w:rFonts w:hint="eastAsia"/>
                    </w:rPr>
                  </w:rPrChange>
                </w:rPr>
                <w:t>游客姓名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C579AA" w:rsidRPr="00C579AA" w:rsidRDefault="00C579AA">
            <w:pPr>
              <w:widowControl/>
              <w:jc w:val="center"/>
              <w:rPr>
                <w:ins w:id="25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54" w:author="Zhao Kai" w:date="2016-03-07T10:28:00Z">
                  <w:rPr>
                    <w:ins w:id="255" w:author="Zhao Kai" w:date="2016-03-07T10:28:00Z"/>
                  </w:rPr>
                </w:rPrChange>
              </w:rPr>
              <w:pPrChange w:id="256" w:author="Zhao Kai" w:date="2016-03-07T10:28:00Z">
                <w:pPr>
                  <w:jc w:val="center"/>
                </w:pPr>
              </w:pPrChange>
            </w:pPr>
            <w:ins w:id="25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58" w:author="Zhao Kai" w:date="2016-03-07T10:28:00Z">
                    <w:rPr>
                      <w:rFonts w:hint="eastAsia"/>
                    </w:rPr>
                  </w:rPrChange>
                </w:rPr>
                <w:t>游客电话号码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C579AA" w:rsidRPr="00C579AA" w:rsidRDefault="00C579AA">
            <w:pPr>
              <w:widowControl/>
              <w:jc w:val="center"/>
              <w:rPr>
                <w:ins w:id="25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60" w:author="Zhao Kai" w:date="2016-03-07T10:28:00Z">
                  <w:rPr>
                    <w:ins w:id="261" w:author="Zhao Kai" w:date="2016-03-07T10:28:00Z"/>
                  </w:rPr>
                </w:rPrChange>
              </w:rPr>
              <w:pPrChange w:id="262" w:author="Zhao Kai" w:date="2016-03-07T10:28:00Z">
                <w:pPr>
                  <w:jc w:val="center"/>
                </w:pPr>
              </w:pPrChange>
            </w:pPr>
            <w:ins w:id="26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64" w:author="Zhao Kai" w:date="2016-03-07T10:28:00Z">
                    <w:rPr>
                      <w:rFonts w:hint="eastAsia"/>
                    </w:rPr>
                  </w:rPrChange>
                </w:rPr>
                <w:t>游客身份证号码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26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center"/>
              <w:rPr>
                <w:ins w:id="26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67" w:author="Zhao Kai" w:date="2016-03-07T10:28:00Z">
                  <w:rPr>
                    <w:ins w:id="268" w:author="Zhao Kai" w:date="2016-03-07T10:28:00Z"/>
                  </w:rPr>
                </w:rPrChange>
              </w:rPr>
              <w:pPrChange w:id="269" w:author="Zhao Kai" w:date="2016-03-07T10:28:00Z">
                <w:pPr>
                  <w:jc w:val="center"/>
                </w:pPr>
              </w:pPrChange>
            </w:pPr>
            <w:ins w:id="270" w:author="Zhao Kai" w:date="2016-03-07T10:28:00Z">
              <w:r w:rsidRPr="00C579AA">
                <w:rPr>
                  <w:rFonts w:ascii="等线" w:eastAsia="等线" w:hAnsi="等线" w:cs="宋体"/>
                  <w:color w:val="000000"/>
                  <w:kern w:val="0"/>
                  <w:sz w:val="22"/>
                  <w:szCs w:val="22"/>
                  <w:rPrChange w:id="271" w:author="Zhao Kai" w:date="2016-03-07T10:28:00Z">
                    <w:rPr/>
                  </w:rPrChange>
                </w:rPr>
                <w:t>1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7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73" w:author="Zhao Kai" w:date="2016-03-07T10:28:00Z">
                  <w:rPr>
                    <w:ins w:id="274" w:author="Zhao Kai" w:date="2016-03-07T10:28:00Z"/>
                  </w:rPr>
                </w:rPrChange>
              </w:rPr>
              <w:pPrChange w:id="275" w:author="Zhao Kai" w:date="2016-03-07T10:28:00Z">
                <w:pPr>
                  <w:jc w:val="left"/>
                </w:pPr>
              </w:pPrChange>
            </w:pPr>
            <w:ins w:id="27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77" w:author="Zhao Kai" w:date="2016-03-07T10:28:00Z">
                    <w:rPr>
                      <w:rFonts w:hint="eastAsia"/>
                    </w:rPr>
                  </w:rPrChange>
                </w:rPr>
                <w:t>张三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7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79" w:author="Zhao Kai" w:date="2016-03-07T10:28:00Z">
                  <w:rPr>
                    <w:ins w:id="280" w:author="Zhao Kai" w:date="2016-03-07T10:28:00Z"/>
                  </w:rPr>
                </w:rPrChange>
              </w:rPr>
              <w:pPrChange w:id="281" w:author="Zhao Kai" w:date="2016-03-07T10:28:00Z">
                <w:pPr/>
              </w:pPrChange>
            </w:pPr>
            <w:ins w:id="282" w:author="Zhao Kai" w:date="2016-03-07T10:28:00Z">
              <w:r w:rsidRPr="00C579AA">
                <w:rPr>
                  <w:rFonts w:ascii="等线" w:eastAsia="等线" w:hAnsi="等线" w:cs="宋体"/>
                  <w:color w:val="000000"/>
                  <w:kern w:val="0"/>
                  <w:sz w:val="22"/>
                  <w:szCs w:val="22"/>
                  <w:rPrChange w:id="283" w:author="Zhao Kai" w:date="2016-03-07T10:28:00Z">
                    <w:rPr/>
                  </w:rPrChange>
                </w:rPr>
                <w:t>12345678901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8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85" w:author="Zhao Kai" w:date="2016-03-07T10:28:00Z">
                  <w:rPr>
                    <w:ins w:id="286" w:author="Zhao Kai" w:date="2016-03-07T10:28:00Z"/>
                  </w:rPr>
                </w:rPrChange>
              </w:rPr>
              <w:pPrChange w:id="287" w:author="Zhao Kai" w:date="2016-03-07T10:28:00Z">
                <w:pPr/>
              </w:pPrChange>
            </w:pPr>
            <w:ins w:id="288" w:author="Zhao Kai" w:date="2016-03-07T10:28:00Z">
              <w:r w:rsidRPr="00C579AA">
                <w:rPr>
                  <w:rFonts w:ascii="等线" w:eastAsia="等线" w:hAnsi="等线" w:cs="宋体"/>
                  <w:color w:val="000000"/>
                  <w:kern w:val="0"/>
                  <w:sz w:val="22"/>
                  <w:szCs w:val="22"/>
                  <w:rPrChange w:id="289" w:author="Zhao Kai" w:date="2016-03-07T10:28:00Z">
                    <w:rPr/>
                  </w:rPrChange>
                </w:rPr>
                <w:t>123456789123456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29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9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92" w:author="Zhao Kai" w:date="2016-03-07T10:28:00Z">
                  <w:rPr>
                    <w:ins w:id="293" w:author="Zhao Kai" w:date="2016-03-07T10:28:00Z"/>
                  </w:rPr>
                </w:rPrChange>
              </w:rPr>
              <w:pPrChange w:id="294" w:author="Zhao Kai" w:date="2016-03-07T10:28:00Z">
                <w:pPr/>
              </w:pPrChange>
            </w:pPr>
            <w:ins w:id="29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29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29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298" w:author="Zhao Kai" w:date="2016-03-07T10:28:00Z">
                  <w:rPr>
                    <w:ins w:id="299" w:author="Zhao Kai" w:date="2016-03-07T10:28:00Z"/>
                  </w:rPr>
                </w:rPrChange>
              </w:rPr>
              <w:pPrChange w:id="300" w:author="Zhao Kai" w:date="2016-03-07T10:28:00Z">
                <w:pPr/>
              </w:pPrChange>
            </w:pPr>
            <w:ins w:id="30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0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0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04" w:author="Zhao Kai" w:date="2016-03-07T10:28:00Z">
                  <w:rPr>
                    <w:ins w:id="305" w:author="Zhao Kai" w:date="2016-03-07T10:28:00Z"/>
                  </w:rPr>
                </w:rPrChange>
              </w:rPr>
              <w:pPrChange w:id="306" w:author="Zhao Kai" w:date="2016-03-07T10:28:00Z">
                <w:pPr/>
              </w:pPrChange>
            </w:pPr>
            <w:ins w:id="30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0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0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10" w:author="Zhao Kai" w:date="2016-03-07T10:28:00Z">
                  <w:rPr>
                    <w:ins w:id="311" w:author="Zhao Kai" w:date="2016-03-07T10:28:00Z"/>
                  </w:rPr>
                </w:rPrChange>
              </w:rPr>
              <w:pPrChange w:id="312" w:author="Zhao Kai" w:date="2016-03-07T10:28:00Z">
                <w:pPr/>
              </w:pPrChange>
            </w:pPr>
            <w:ins w:id="31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1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31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1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17" w:author="Zhao Kai" w:date="2016-03-07T10:28:00Z">
                  <w:rPr>
                    <w:ins w:id="318" w:author="Zhao Kai" w:date="2016-03-07T10:28:00Z"/>
                  </w:rPr>
                </w:rPrChange>
              </w:rPr>
              <w:pPrChange w:id="319" w:author="Zhao Kai" w:date="2016-03-07T10:28:00Z">
                <w:pPr/>
              </w:pPrChange>
            </w:pPr>
            <w:ins w:id="32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21" w:author="Zhao Kai" w:date="2016-03-07T10:28:00Z">
                    <w:rPr>
                      <w:rFonts w:hint="eastAsia"/>
                    </w:rPr>
                  </w:rPrChange>
                </w:rPr>
                <w:lastRenderedPageBreak/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2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23" w:author="Zhao Kai" w:date="2016-03-07T10:28:00Z">
                  <w:rPr>
                    <w:ins w:id="324" w:author="Zhao Kai" w:date="2016-03-07T10:28:00Z"/>
                  </w:rPr>
                </w:rPrChange>
              </w:rPr>
              <w:pPrChange w:id="325" w:author="Zhao Kai" w:date="2016-03-07T10:28:00Z">
                <w:pPr/>
              </w:pPrChange>
            </w:pPr>
            <w:ins w:id="32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2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2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29" w:author="Zhao Kai" w:date="2016-03-07T10:28:00Z">
                  <w:rPr>
                    <w:ins w:id="330" w:author="Zhao Kai" w:date="2016-03-07T10:28:00Z"/>
                  </w:rPr>
                </w:rPrChange>
              </w:rPr>
              <w:pPrChange w:id="331" w:author="Zhao Kai" w:date="2016-03-07T10:28:00Z">
                <w:pPr/>
              </w:pPrChange>
            </w:pPr>
            <w:ins w:id="33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3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3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35" w:author="Zhao Kai" w:date="2016-03-07T10:28:00Z">
                  <w:rPr>
                    <w:ins w:id="336" w:author="Zhao Kai" w:date="2016-03-07T10:28:00Z"/>
                  </w:rPr>
                </w:rPrChange>
              </w:rPr>
              <w:pPrChange w:id="337" w:author="Zhao Kai" w:date="2016-03-07T10:28:00Z">
                <w:pPr/>
              </w:pPrChange>
            </w:pPr>
            <w:ins w:id="33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3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34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4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42" w:author="Zhao Kai" w:date="2016-03-07T10:28:00Z">
                  <w:rPr>
                    <w:ins w:id="343" w:author="Zhao Kai" w:date="2016-03-07T10:28:00Z"/>
                  </w:rPr>
                </w:rPrChange>
              </w:rPr>
              <w:pPrChange w:id="344" w:author="Zhao Kai" w:date="2016-03-07T10:28:00Z">
                <w:pPr/>
              </w:pPrChange>
            </w:pPr>
            <w:ins w:id="34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4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4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48" w:author="Zhao Kai" w:date="2016-03-07T10:28:00Z">
                  <w:rPr>
                    <w:ins w:id="349" w:author="Zhao Kai" w:date="2016-03-07T10:28:00Z"/>
                  </w:rPr>
                </w:rPrChange>
              </w:rPr>
              <w:pPrChange w:id="350" w:author="Zhao Kai" w:date="2016-03-07T10:28:00Z">
                <w:pPr/>
              </w:pPrChange>
            </w:pPr>
            <w:ins w:id="35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5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5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54" w:author="Zhao Kai" w:date="2016-03-07T10:28:00Z">
                  <w:rPr>
                    <w:ins w:id="355" w:author="Zhao Kai" w:date="2016-03-07T10:28:00Z"/>
                  </w:rPr>
                </w:rPrChange>
              </w:rPr>
              <w:pPrChange w:id="356" w:author="Zhao Kai" w:date="2016-03-07T10:28:00Z">
                <w:pPr/>
              </w:pPrChange>
            </w:pPr>
            <w:ins w:id="35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5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5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60" w:author="Zhao Kai" w:date="2016-03-07T10:28:00Z">
                  <w:rPr>
                    <w:ins w:id="361" w:author="Zhao Kai" w:date="2016-03-07T10:28:00Z"/>
                  </w:rPr>
                </w:rPrChange>
              </w:rPr>
              <w:pPrChange w:id="362" w:author="Zhao Kai" w:date="2016-03-07T10:28:00Z">
                <w:pPr/>
              </w:pPrChange>
            </w:pPr>
            <w:ins w:id="36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6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36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6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67" w:author="Zhao Kai" w:date="2016-03-07T10:28:00Z">
                  <w:rPr>
                    <w:ins w:id="368" w:author="Zhao Kai" w:date="2016-03-07T10:28:00Z"/>
                  </w:rPr>
                </w:rPrChange>
              </w:rPr>
              <w:pPrChange w:id="369" w:author="Zhao Kai" w:date="2016-03-07T10:28:00Z">
                <w:pPr/>
              </w:pPrChange>
            </w:pPr>
            <w:ins w:id="37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71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7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73" w:author="Zhao Kai" w:date="2016-03-07T10:28:00Z">
                  <w:rPr>
                    <w:ins w:id="374" w:author="Zhao Kai" w:date="2016-03-07T10:28:00Z"/>
                  </w:rPr>
                </w:rPrChange>
              </w:rPr>
              <w:pPrChange w:id="375" w:author="Zhao Kai" w:date="2016-03-07T10:28:00Z">
                <w:pPr/>
              </w:pPrChange>
            </w:pPr>
            <w:ins w:id="37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7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7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79" w:author="Zhao Kai" w:date="2016-03-07T10:28:00Z">
                  <w:rPr>
                    <w:ins w:id="380" w:author="Zhao Kai" w:date="2016-03-07T10:28:00Z"/>
                  </w:rPr>
                </w:rPrChange>
              </w:rPr>
              <w:pPrChange w:id="381" w:author="Zhao Kai" w:date="2016-03-07T10:28:00Z">
                <w:pPr/>
              </w:pPrChange>
            </w:pPr>
            <w:ins w:id="38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8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8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85" w:author="Zhao Kai" w:date="2016-03-07T10:28:00Z">
                  <w:rPr>
                    <w:ins w:id="386" w:author="Zhao Kai" w:date="2016-03-07T10:28:00Z"/>
                  </w:rPr>
                </w:rPrChange>
              </w:rPr>
              <w:pPrChange w:id="387" w:author="Zhao Kai" w:date="2016-03-07T10:28:00Z">
                <w:pPr/>
              </w:pPrChange>
            </w:pPr>
            <w:ins w:id="38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8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39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9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92" w:author="Zhao Kai" w:date="2016-03-07T10:28:00Z">
                  <w:rPr>
                    <w:ins w:id="393" w:author="Zhao Kai" w:date="2016-03-07T10:28:00Z"/>
                  </w:rPr>
                </w:rPrChange>
              </w:rPr>
              <w:pPrChange w:id="394" w:author="Zhao Kai" w:date="2016-03-07T10:28:00Z">
                <w:pPr/>
              </w:pPrChange>
            </w:pPr>
            <w:ins w:id="39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39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39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398" w:author="Zhao Kai" w:date="2016-03-07T10:28:00Z">
                  <w:rPr>
                    <w:ins w:id="399" w:author="Zhao Kai" w:date="2016-03-07T10:28:00Z"/>
                  </w:rPr>
                </w:rPrChange>
              </w:rPr>
              <w:pPrChange w:id="400" w:author="Zhao Kai" w:date="2016-03-07T10:28:00Z">
                <w:pPr/>
              </w:pPrChange>
            </w:pPr>
            <w:ins w:id="40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0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0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04" w:author="Zhao Kai" w:date="2016-03-07T10:28:00Z">
                  <w:rPr>
                    <w:ins w:id="405" w:author="Zhao Kai" w:date="2016-03-07T10:28:00Z"/>
                  </w:rPr>
                </w:rPrChange>
              </w:rPr>
              <w:pPrChange w:id="406" w:author="Zhao Kai" w:date="2016-03-07T10:28:00Z">
                <w:pPr/>
              </w:pPrChange>
            </w:pPr>
            <w:ins w:id="40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0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0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10" w:author="Zhao Kai" w:date="2016-03-07T10:28:00Z">
                  <w:rPr>
                    <w:ins w:id="411" w:author="Zhao Kai" w:date="2016-03-07T10:28:00Z"/>
                  </w:rPr>
                </w:rPrChange>
              </w:rPr>
              <w:pPrChange w:id="412" w:author="Zhao Kai" w:date="2016-03-07T10:28:00Z">
                <w:pPr/>
              </w:pPrChange>
            </w:pPr>
            <w:ins w:id="41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1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41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1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17" w:author="Zhao Kai" w:date="2016-03-07T10:28:00Z">
                  <w:rPr>
                    <w:ins w:id="418" w:author="Zhao Kai" w:date="2016-03-07T10:28:00Z"/>
                  </w:rPr>
                </w:rPrChange>
              </w:rPr>
              <w:pPrChange w:id="419" w:author="Zhao Kai" w:date="2016-03-07T10:28:00Z">
                <w:pPr/>
              </w:pPrChange>
            </w:pPr>
            <w:ins w:id="42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21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2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23" w:author="Zhao Kai" w:date="2016-03-07T10:28:00Z">
                  <w:rPr>
                    <w:ins w:id="424" w:author="Zhao Kai" w:date="2016-03-07T10:28:00Z"/>
                  </w:rPr>
                </w:rPrChange>
              </w:rPr>
              <w:pPrChange w:id="425" w:author="Zhao Kai" w:date="2016-03-07T10:28:00Z">
                <w:pPr/>
              </w:pPrChange>
            </w:pPr>
            <w:ins w:id="42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2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2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29" w:author="Zhao Kai" w:date="2016-03-07T10:28:00Z">
                  <w:rPr>
                    <w:ins w:id="430" w:author="Zhao Kai" w:date="2016-03-07T10:28:00Z"/>
                  </w:rPr>
                </w:rPrChange>
              </w:rPr>
              <w:pPrChange w:id="431" w:author="Zhao Kai" w:date="2016-03-07T10:28:00Z">
                <w:pPr/>
              </w:pPrChange>
            </w:pPr>
            <w:ins w:id="43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3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3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35" w:author="Zhao Kai" w:date="2016-03-07T10:28:00Z">
                  <w:rPr>
                    <w:ins w:id="436" w:author="Zhao Kai" w:date="2016-03-07T10:28:00Z"/>
                  </w:rPr>
                </w:rPrChange>
              </w:rPr>
              <w:pPrChange w:id="437" w:author="Zhao Kai" w:date="2016-03-07T10:28:00Z">
                <w:pPr/>
              </w:pPrChange>
            </w:pPr>
            <w:ins w:id="43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3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44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4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42" w:author="Zhao Kai" w:date="2016-03-07T10:28:00Z">
                  <w:rPr>
                    <w:ins w:id="443" w:author="Zhao Kai" w:date="2016-03-07T10:28:00Z"/>
                  </w:rPr>
                </w:rPrChange>
              </w:rPr>
              <w:pPrChange w:id="444" w:author="Zhao Kai" w:date="2016-03-07T10:28:00Z">
                <w:pPr/>
              </w:pPrChange>
            </w:pPr>
            <w:ins w:id="44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4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4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48" w:author="Zhao Kai" w:date="2016-03-07T10:28:00Z">
                  <w:rPr>
                    <w:ins w:id="449" w:author="Zhao Kai" w:date="2016-03-07T10:28:00Z"/>
                  </w:rPr>
                </w:rPrChange>
              </w:rPr>
              <w:pPrChange w:id="450" w:author="Zhao Kai" w:date="2016-03-07T10:28:00Z">
                <w:pPr/>
              </w:pPrChange>
            </w:pPr>
            <w:ins w:id="45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5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5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54" w:author="Zhao Kai" w:date="2016-03-07T10:28:00Z">
                  <w:rPr>
                    <w:ins w:id="455" w:author="Zhao Kai" w:date="2016-03-07T10:28:00Z"/>
                  </w:rPr>
                </w:rPrChange>
              </w:rPr>
              <w:pPrChange w:id="456" w:author="Zhao Kai" w:date="2016-03-07T10:28:00Z">
                <w:pPr/>
              </w:pPrChange>
            </w:pPr>
            <w:ins w:id="45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5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5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60" w:author="Zhao Kai" w:date="2016-03-07T10:28:00Z">
                  <w:rPr>
                    <w:ins w:id="461" w:author="Zhao Kai" w:date="2016-03-07T10:28:00Z"/>
                  </w:rPr>
                </w:rPrChange>
              </w:rPr>
              <w:pPrChange w:id="462" w:author="Zhao Kai" w:date="2016-03-07T10:28:00Z">
                <w:pPr/>
              </w:pPrChange>
            </w:pPr>
            <w:ins w:id="46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6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46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6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67" w:author="Zhao Kai" w:date="2016-03-07T10:28:00Z">
                  <w:rPr>
                    <w:ins w:id="468" w:author="Zhao Kai" w:date="2016-03-07T10:28:00Z"/>
                  </w:rPr>
                </w:rPrChange>
              </w:rPr>
              <w:pPrChange w:id="469" w:author="Zhao Kai" w:date="2016-03-07T10:28:00Z">
                <w:pPr/>
              </w:pPrChange>
            </w:pPr>
            <w:ins w:id="47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71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7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73" w:author="Zhao Kai" w:date="2016-03-07T10:28:00Z">
                  <w:rPr>
                    <w:ins w:id="474" w:author="Zhao Kai" w:date="2016-03-07T10:28:00Z"/>
                  </w:rPr>
                </w:rPrChange>
              </w:rPr>
              <w:pPrChange w:id="475" w:author="Zhao Kai" w:date="2016-03-07T10:28:00Z">
                <w:pPr/>
              </w:pPrChange>
            </w:pPr>
            <w:ins w:id="47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7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7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79" w:author="Zhao Kai" w:date="2016-03-07T10:28:00Z">
                  <w:rPr>
                    <w:ins w:id="480" w:author="Zhao Kai" w:date="2016-03-07T10:28:00Z"/>
                  </w:rPr>
                </w:rPrChange>
              </w:rPr>
              <w:pPrChange w:id="481" w:author="Zhao Kai" w:date="2016-03-07T10:28:00Z">
                <w:pPr/>
              </w:pPrChange>
            </w:pPr>
            <w:ins w:id="48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8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8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85" w:author="Zhao Kai" w:date="2016-03-07T10:28:00Z">
                  <w:rPr>
                    <w:ins w:id="486" w:author="Zhao Kai" w:date="2016-03-07T10:28:00Z"/>
                  </w:rPr>
                </w:rPrChange>
              </w:rPr>
              <w:pPrChange w:id="487" w:author="Zhao Kai" w:date="2016-03-07T10:28:00Z">
                <w:pPr/>
              </w:pPrChange>
            </w:pPr>
            <w:ins w:id="48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8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49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9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92" w:author="Zhao Kai" w:date="2016-03-07T10:28:00Z">
                  <w:rPr>
                    <w:ins w:id="493" w:author="Zhao Kai" w:date="2016-03-07T10:28:00Z"/>
                  </w:rPr>
                </w:rPrChange>
              </w:rPr>
              <w:pPrChange w:id="494" w:author="Zhao Kai" w:date="2016-03-07T10:28:00Z">
                <w:pPr/>
              </w:pPrChange>
            </w:pPr>
            <w:ins w:id="49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49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49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498" w:author="Zhao Kai" w:date="2016-03-07T10:28:00Z">
                  <w:rPr>
                    <w:ins w:id="499" w:author="Zhao Kai" w:date="2016-03-07T10:28:00Z"/>
                  </w:rPr>
                </w:rPrChange>
              </w:rPr>
              <w:pPrChange w:id="500" w:author="Zhao Kai" w:date="2016-03-07T10:28:00Z">
                <w:pPr/>
              </w:pPrChange>
            </w:pPr>
            <w:ins w:id="50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0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0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04" w:author="Zhao Kai" w:date="2016-03-07T10:28:00Z">
                  <w:rPr>
                    <w:ins w:id="505" w:author="Zhao Kai" w:date="2016-03-07T10:28:00Z"/>
                  </w:rPr>
                </w:rPrChange>
              </w:rPr>
              <w:pPrChange w:id="506" w:author="Zhao Kai" w:date="2016-03-07T10:28:00Z">
                <w:pPr/>
              </w:pPrChange>
            </w:pPr>
            <w:ins w:id="50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0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0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10" w:author="Zhao Kai" w:date="2016-03-07T10:28:00Z">
                  <w:rPr>
                    <w:ins w:id="511" w:author="Zhao Kai" w:date="2016-03-07T10:28:00Z"/>
                  </w:rPr>
                </w:rPrChange>
              </w:rPr>
              <w:pPrChange w:id="512" w:author="Zhao Kai" w:date="2016-03-07T10:28:00Z">
                <w:pPr/>
              </w:pPrChange>
            </w:pPr>
            <w:ins w:id="51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1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51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1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17" w:author="Zhao Kai" w:date="2016-03-07T10:28:00Z">
                  <w:rPr>
                    <w:ins w:id="518" w:author="Zhao Kai" w:date="2016-03-07T10:28:00Z"/>
                  </w:rPr>
                </w:rPrChange>
              </w:rPr>
              <w:pPrChange w:id="519" w:author="Zhao Kai" w:date="2016-03-07T10:28:00Z">
                <w:pPr/>
              </w:pPrChange>
            </w:pPr>
            <w:ins w:id="52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21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2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23" w:author="Zhao Kai" w:date="2016-03-07T10:28:00Z">
                  <w:rPr>
                    <w:ins w:id="524" w:author="Zhao Kai" w:date="2016-03-07T10:28:00Z"/>
                  </w:rPr>
                </w:rPrChange>
              </w:rPr>
              <w:pPrChange w:id="525" w:author="Zhao Kai" w:date="2016-03-07T10:28:00Z">
                <w:pPr/>
              </w:pPrChange>
            </w:pPr>
            <w:ins w:id="52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2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2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29" w:author="Zhao Kai" w:date="2016-03-07T10:28:00Z">
                  <w:rPr>
                    <w:ins w:id="530" w:author="Zhao Kai" w:date="2016-03-07T10:28:00Z"/>
                  </w:rPr>
                </w:rPrChange>
              </w:rPr>
              <w:pPrChange w:id="531" w:author="Zhao Kai" w:date="2016-03-07T10:28:00Z">
                <w:pPr/>
              </w:pPrChange>
            </w:pPr>
            <w:ins w:id="53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3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3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35" w:author="Zhao Kai" w:date="2016-03-07T10:28:00Z">
                  <w:rPr>
                    <w:ins w:id="536" w:author="Zhao Kai" w:date="2016-03-07T10:28:00Z"/>
                  </w:rPr>
                </w:rPrChange>
              </w:rPr>
              <w:pPrChange w:id="537" w:author="Zhao Kai" w:date="2016-03-07T10:28:00Z">
                <w:pPr/>
              </w:pPrChange>
            </w:pPr>
            <w:ins w:id="53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3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54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4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42" w:author="Zhao Kai" w:date="2016-03-07T10:28:00Z">
                  <w:rPr>
                    <w:ins w:id="543" w:author="Zhao Kai" w:date="2016-03-07T10:28:00Z"/>
                  </w:rPr>
                </w:rPrChange>
              </w:rPr>
              <w:pPrChange w:id="544" w:author="Zhao Kai" w:date="2016-03-07T10:28:00Z">
                <w:pPr/>
              </w:pPrChange>
            </w:pPr>
            <w:ins w:id="54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4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4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48" w:author="Zhao Kai" w:date="2016-03-07T10:28:00Z">
                  <w:rPr>
                    <w:ins w:id="549" w:author="Zhao Kai" w:date="2016-03-07T10:28:00Z"/>
                  </w:rPr>
                </w:rPrChange>
              </w:rPr>
              <w:pPrChange w:id="550" w:author="Zhao Kai" w:date="2016-03-07T10:28:00Z">
                <w:pPr/>
              </w:pPrChange>
            </w:pPr>
            <w:ins w:id="55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5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5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54" w:author="Zhao Kai" w:date="2016-03-07T10:28:00Z">
                  <w:rPr>
                    <w:ins w:id="555" w:author="Zhao Kai" w:date="2016-03-07T10:28:00Z"/>
                  </w:rPr>
                </w:rPrChange>
              </w:rPr>
              <w:pPrChange w:id="556" w:author="Zhao Kai" w:date="2016-03-07T10:28:00Z">
                <w:pPr/>
              </w:pPrChange>
            </w:pPr>
            <w:ins w:id="55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5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5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60" w:author="Zhao Kai" w:date="2016-03-07T10:28:00Z">
                  <w:rPr>
                    <w:ins w:id="561" w:author="Zhao Kai" w:date="2016-03-07T10:28:00Z"/>
                  </w:rPr>
                </w:rPrChange>
              </w:rPr>
              <w:pPrChange w:id="562" w:author="Zhao Kai" w:date="2016-03-07T10:28:00Z">
                <w:pPr/>
              </w:pPrChange>
            </w:pPr>
            <w:ins w:id="56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6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565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66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67" w:author="Zhao Kai" w:date="2016-03-07T10:28:00Z">
                  <w:rPr>
                    <w:ins w:id="568" w:author="Zhao Kai" w:date="2016-03-07T10:28:00Z"/>
                  </w:rPr>
                </w:rPrChange>
              </w:rPr>
              <w:pPrChange w:id="569" w:author="Zhao Kai" w:date="2016-03-07T10:28:00Z">
                <w:pPr/>
              </w:pPrChange>
            </w:pPr>
            <w:ins w:id="570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71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72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73" w:author="Zhao Kai" w:date="2016-03-07T10:28:00Z">
                  <w:rPr>
                    <w:ins w:id="574" w:author="Zhao Kai" w:date="2016-03-07T10:28:00Z"/>
                  </w:rPr>
                </w:rPrChange>
              </w:rPr>
              <w:pPrChange w:id="575" w:author="Zhao Kai" w:date="2016-03-07T10:28:00Z">
                <w:pPr/>
              </w:pPrChange>
            </w:pPr>
            <w:ins w:id="576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77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78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79" w:author="Zhao Kai" w:date="2016-03-07T10:28:00Z">
                  <w:rPr>
                    <w:ins w:id="580" w:author="Zhao Kai" w:date="2016-03-07T10:28:00Z"/>
                  </w:rPr>
                </w:rPrChange>
              </w:rPr>
              <w:pPrChange w:id="581" w:author="Zhao Kai" w:date="2016-03-07T10:28:00Z">
                <w:pPr/>
              </w:pPrChange>
            </w:pPr>
            <w:ins w:id="582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83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84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85" w:author="Zhao Kai" w:date="2016-03-07T10:28:00Z">
                  <w:rPr>
                    <w:ins w:id="586" w:author="Zhao Kai" w:date="2016-03-07T10:28:00Z"/>
                  </w:rPr>
                </w:rPrChange>
              </w:rPr>
              <w:pPrChange w:id="587" w:author="Zhao Kai" w:date="2016-03-07T10:28:00Z">
                <w:pPr/>
              </w:pPrChange>
            </w:pPr>
            <w:ins w:id="588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89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  <w:tr w:rsidR="00C579AA" w:rsidRPr="00C579AA" w:rsidTr="00C579AA">
        <w:trPr>
          <w:divId w:val="1741752208"/>
          <w:trHeight w:val="285"/>
          <w:ins w:id="590" w:author="Zhao Kai" w:date="2016-03-07T10:28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91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92" w:author="Zhao Kai" w:date="2016-03-07T10:28:00Z">
                  <w:rPr>
                    <w:ins w:id="593" w:author="Zhao Kai" w:date="2016-03-07T10:28:00Z"/>
                  </w:rPr>
                </w:rPrChange>
              </w:rPr>
              <w:pPrChange w:id="594" w:author="Zhao Kai" w:date="2016-03-07T10:28:00Z">
                <w:pPr/>
              </w:pPrChange>
            </w:pPr>
            <w:ins w:id="595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596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597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598" w:author="Zhao Kai" w:date="2016-03-07T10:28:00Z">
                  <w:rPr>
                    <w:ins w:id="599" w:author="Zhao Kai" w:date="2016-03-07T10:28:00Z"/>
                  </w:rPr>
                </w:rPrChange>
              </w:rPr>
              <w:pPrChange w:id="600" w:author="Zhao Kai" w:date="2016-03-07T10:28:00Z">
                <w:pPr/>
              </w:pPrChange>
            </w:pPr>
            <w:ins w:id="601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02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603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604" w:author="Zhao Kai" w:date="2016-03-07T10:28:00Z">
                  <w:rPr>
                    <w:ins w:id="605" w:author="Zhao Kai" w:date="2016-03-07T10:28:00Z"/>
                  </w:rPr>
                </w:rPrChange>
              </w:rPr>
              <w:pPrChange w:id="606" w:author="Zhao Kai" w:date="2016-03-07T10:28:00Z">
                <w:pPr/>
              </w:pPrChange>
            </w:pPr>
            <w:ins w:id="607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08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9AA" w:rsidRPr="00C579AA" w:rsidRDefault="00C579AA">
            <w:pPr>
              <w:widowControl/>
              <w:jc w:val="left"/>
              <w:rPr>
                <w:ins w:id="609" w:author="Zhao Kai" w:date="2016-03-07T10:28:00Z"/>
                <w:rFonts w:ascii="等线" w:eastAsia="等线" w:hAnsi="等线" w:cs="宋体"/>
                <w:color w:val="000000"/>
                <w:kern w:val="0"/>
                <w:sz w:val="22"/>
                <w:szCs w:val="22"/>
                <w:rPrChange w:id="610" w:author="Zhao Kai" w:date="2016-03-07T10:28:00Z">
                  <w:rPr>
                    <w:ins w:id="611" w:author="Zhao Kai" w:date="2016-03-07T10:28:00Z"/>
                  </w:rPr>
                </w:rPrChange>
              </w:rPr>
              <w:pPrChange w:id="612" w:author="Zhao Kai" w:date="2016-03-07T10:28:00Z">
                <w:pPr/>
              </w:pPrChange>
            </w:pPr>
            <w:ins w:id="613" w:author="Zhao Kai" w:date="2016-03-07T10:28:00Z">
              <w:r w:rsidRPr="00C579A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  <w:rPrChange w:id="614" w:author="Zhao Kai" w:date="2016-03-07T10:28:00Z">
                    <w:rPr>
                      <w:rFonts w:hint="eastAsia"/>
                    </w:rPr>
                  </w:rPrChange>
                </w:rPr>
                <w:t xml:space="preserve">　</w:t>
              </w:r>
            </w:ins>
          </w:p>
        </w:tc>
      </w:tr>
    </w:tbl>
    <w:p w:rsidR="007464F1" w:rsidRPr="007464F1" w:rsidDel="00C579AA" w:rsidRDefault="007464F1">
      <w:pPr>
        <w:pStyle w:val="infoblue"/>
        <w:spacing w:before="0" w:beforeAutospacing="0" w:afterLines="50" w:after="156" w:afterAutospacing="0"/>
        <w:ind w:firstLineChars="0" w:firstLine="0"/>
        <w:rPr>
          <w:del w:id="615" w:author="Zhao Kai" w:date="2016-03-07T10:28:00Z"/>
          <w:rFonts w:ascii="Arial" w:hAnsi="Arial" w:cs="Arial"/>
          <w:i w:val="0"/>
          <w:rPrChange w:id="616" w:author="Zhao Kai" w:date="2016-03-04T13:35:00Z">
            <w:rPr>
              <w:del w:id="617" w:author="Zhao Kai" w:date="2016-03-07T10:28:00Z"/>
              <w:i w:val="0"/>
              <w:iCs w:val="0"/>
              <w:color w:val="auto"/>
              <w:sz w:val="20"/>
            </w:rPr>
          </w:rPrChange>
        </w:rPr>
      </w:pPr>
    </w:p>
    <w:p w:rsidR="00802CAE" w:rsidRPr="00802CAE" w:rsidDel="007464F1" w:rsidRDefault="00802CAE">
      <w:pPr>
        <w:pStyle w:val="infoblue"/>
        <w:spacing w:before="0" w:beforeAutospacing="0" w:afterLines="50" w:after="156" w:afterAutospacing="0"/>
        <w:ind w:firstLineChars="0" w:firstLine="0"/>
        <w:rPr>
          <w:del w:id="618" w:author="Zhao Kai" w:date="2016-03-04T13:35:00Z"/>
          <w:rFonts w:ascii="Arial" w:hAnsi="Arial" w:cs="Arial"/>
          <w:i w:val="0"/>
          <w:rPrChange w:id="619" w:author="Zhao Kai" w:date="2016-03-04T11:16:00Z">
            <w:rPr>
              <w:del w:id="620" w:author="Zhao Kai" w:date="2016-03-04T13:35:00Z"/>
              <w:i w:val="0"/>
              <w:iCs w:val="0"/>
              <w:color w:val="auto"/>
              <w:sz w:val="20"/>
            </w:rPr>
          </w:rPrChange>
        </w:rPr>
      </w:pPr>
    </w:p>
    <w:p w:rsidR="00AA0D9B" w:rsidRPr="00AA0D9B" w:rsidDel="00802CAE" w:rsidRDefault="00AA0D9B">
      <w:pPr>
        <w:pStyle w:val="infoblue"/>
        <w:spacing w:before="0" w:beforeAutospacing="0" w:afterLines="50" w:after="156" w:afterAutospacing="0"/>
        <w:ind w:firstLineChars="0" w:firstLine="0"/>
        <w:rPr>
          <w:del w:id="621" w:author="Zhao Kai" w:date="2016-03-04T11:16:00Z"/>
          <w:rFonts w:ascii="Arial" w:hAnsi="Arial" w:cs="Arial"/>
          <w:i w:val="0"/>
          <w:rPrChange w:id="622" w:author="Zhao Kai" w:date="2016-03-03T18:03:00Z">
            <w:rPr>
              <w:del w:id="623" w:author="Zhao Kai" w:date="2016-03-04T11:16:00Z"/>
              <w:i w:val="0"/>
              <w:iCs w:val="0"/>
              <w:color w:val="auto"/>
              <w:sz w:val="20"/>
            </w:rPr>
          </w:rPrChange>
        </w:rPr>
      </w:pPr>
    </w:p>
    <w:p w:rsidR="00A876C4" w:rsidRPr="00A876C4" w:rsidDel="00AA0D9B" w:rsidRDefault="00A876C4">
      <w:pPr>
        <w:pStyle w:val="infoblue"/>
        <w:spacing w:before="0" w:beforeAutospacing="0" w:afterLines="50" w:after="156" w:afterAutospacing="0"/>
        <w:ind w:firstLineChars="0" w:firstLine="0"/>
        <w:rPr>
          <w:del w:id="624" w:author="Zhao Kai" w:date="2016-03-03T18:03:00Z"/>
          <w:rFonts w:ascii="Arial" w:hAnsi="Arial" w:cs="Arial"/>
          <w:i w:val="0"/>
          <w:rPrChange w:id="625" w:author="Zhao Kai" w:date="2016-03-02T15:24:00Z">
            <w:rPr>
              <w:del w:id="626" w:author="Zhao Kai" w:date="2016-03-03T18:03:00Z"/>
              <w:i w:val="0"/>
              <w:iCs w:val="0"/>
              <w:color w:val="auto"/>
              <w:sz w:val="20"/>
            </w:rPr>
          </w:rPrChange>
        </w:rPr>
      </w:pPr>
    </w:p>
    <w:p w:rsidR="000B6D99" w:rsidRPr="000B6D99" w:rsidDel="00A876C4" w:rsidRDefault="000B6D99">
      <w:pPr>
        <w:pStyle w:val="infoblue"/>
        <w:spacing w:before="0" w:beforeAutospacing="0" w:afterLines="50" w:after="156" w:afterAutospacing="0"/>
        <w:ind w:firstLineChars="0" w:firstLine="0"/>
        <w:rPr>
          <w:del w:id="627" w:author="Zhao Kai" w:date="2016-03-02T15:24:00Z"/>
          <w:rFonts w:ascii="Arial" w:hAnsi="Arial" w:cs="Arial"/>
          <w:i w:val="0"/>
          <w:rPrChange w:id="628" w:author="Zhao Kai" w:date="2016-03-02T11:06:00Z">
            <w:rPr>
              <w:del w:id="629" w:author="Zhao Kai" w:date="2016-03-02T15:24:00Z"/>
              <w:i w:val="0"/>
              <w:iCs w:val="0"/>
              <w:color w:val="auto"/>
              <w:sz w:val="20"/>
            </w:rPr>
          </w:rPrChange>
        </w:rPr>
      </w:pPr>
    </w:p>
    <w:p w:rsidR="0071421E" w:rsidRPr="0071421E" w:rsidDel="000B6D99" w:rsidRDefault="0071421E">
      <w:pPr>
        <w:pStyle w:val="infoblue"/>
        <w:spacing w:before="0" w:beforeAutospacing="0" w:afterLines="50" w:after="156" w:afterAutospacing="0"/>
        <w:ind w:firstLineChars="0" w:firstLine="0"/>
        <w:rPr>
          <w:del w:id="630" w:author="Zhao Kai" w:date="2016-03-02T11:06:00Z"/>
          <w:rFonts w:ascii="Arial" w:hAnsi="Arial" w:cs="Arial"/>
          <w:i w:val="0"/>
        </w:rPr>
      </w:pPr>
    </w:p>
    <w:tbl>
      <w:tblPr>
        <w:tblW w:w="9350" w:type="dxa"/>
        <w:tblLook w:val="04A0" w:firstRow="1" w:lastRow="0" w:firstColumn="1" w:lastColumn="0" w:noHBand="0" w:noVBand="1"/>
      </w:tblPr>
      <w:tblGrid>
        <w:gridCol w:w="1702"/>
        <w:gridCol w:w="2241"/>
        <w:gridCol w:w="2856"/>
        <w:gridCol w:w="2551"/>
      </w:tblGrid>
      <w:tr w:rsidR="0071421E" w:rsidRPr="0071421E" w:rsidDel="000B6D99" w:rsidTr="0071421E">
        <w:trPr>
          <w:divId w:val="1526014715"/>
          <w:trHeight w:val="825"/>
          <w:del w:id="631" w:author="Zhao Kai" w:date="2016-03-02T11:06:00Z"/>
        </w:trPr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32" w:author="Zhao Kai" w:date="2016-03-02T11:06:00Z"/>
                <w:rFonts w:ascii="等线" w:eastAsia="等线" w:hAnsi="等线" w:cs="宋体"/>
                <w:b/>
                <w:bCs/>
                <w:color w:val="000000"/>
                <w:kern w:val="0"/>
                <w:sz w:val="36"/>
                <w:szCs w:val="36"/>
              </w:rPr>
            </w:pPr>
            <w:del w:id="633" w:author="Zhao Kai" w:date="2016-03-02T11:06:00Z">
              <w:r w:rsidRPr="0071421E" w:rsidDel="000B6D99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36"/>
                  <w:szCs w:val="36"/>
                </w:rPr>
                <w:delText>旅行团员名单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480"/>
          <w:del w:id="634" w:author="Zhao Kai" w:date="2016-03-02T11:06:00Z"/>
        </w:trPr>
        <w:tc>
          <w:tcPr>
            <w:tcW w:w="67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35" w:author="Zhao Kai" w:date="2016-03-02T11:06:00Z"/>
                <w:rFonts w:ascii="等线" w:eastAsia="等线" w:hAnsi="等线" w:cs="宋体"/>
                <w:b/>
                <w:bCs/>
                <w:color w:val="000000"/>
                <w:kern w:val="0"/>
                <w:sz w:val="24"/>
              </w:rPr>
            </w:pPr>
            <w:del w:id="636" w:author="Zhao Kai" w:date="2016-03-02T11:06:00Z">
              <w:r w:rsidRPr="0071421E" w:rsidDel="000B6D99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</w:rPr>
                <w:delText>团号：XXXXX                                                                     团期：XX年XX月XX号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37" w:author="Zhao Kai" w:date="2016-03-02T11:06:00Z"/>
                <w:rFonts w:ascii="等线" w:eastAsia="等线" w:hAnsi="等线" w:cs="宋体"/>
                <w:b/>
                <w:bCs/>
                <w:color w:val="000000"/>
                <w:kern w:val="0"/>
                <w:sz w:val="24"/>
              </w:rPr>
            </w:pPr>
            <w:del w:id="638" w:author="Zhao Kai" w:date="2016-03-02T11:06:00Z">
              <w:r w:rsidRPr="0071421E" w:rsidDel="000B6D99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4"/>
                </w:rPr>
                <w:delText>合计团员：XX人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420"/>
          <w:del w:id="639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4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4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序列号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4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4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游客姓名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4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4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游客电话号码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4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4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游客身份证号码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48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center"/>
              <w:rPr>
                <w:del w:id="64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5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5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5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张三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5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5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12345678901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55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56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>123456789123456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57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5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5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6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6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6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6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6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6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66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67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68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6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7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7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7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7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7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75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7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7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7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7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8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8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8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8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84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85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86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87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88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8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9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9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9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693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9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9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9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9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69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69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0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0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02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0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0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05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06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07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08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0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1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11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1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1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1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1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1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1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1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1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20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2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2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2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2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25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26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27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28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29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3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3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3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3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3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3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3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3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38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3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4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4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4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4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4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45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46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47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4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4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5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5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5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5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54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55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56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57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58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59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60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61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62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63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64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  <w:tr w:rsidR="0071421E" w:rsidRPr="0071421E" w:rsidDel="000B6D99" w:rsidTr="0071421E">
        <w:trPr>
          <w:divId w:val="1526014715"/>
          <w:trHeight w:val="285"/>
          <w:del w:id="765" w:author="Zhao Kai" w:date="2016-03-02T11:06:00Z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66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67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68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69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70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71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21E" w:rsidRPr="0071421E" w:rsidDel="000B6D99" w:rsidRDefault="0071421E" w:rsidP="0071421E">
            <w:pPr>
              <w:widowControl/>
              <w:jc w:val="left"/>
              <w:rPr>
                <w:del w:id="772" w:author="Zhao Kai" w:date="2016-03-02T11:06:00Z"/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del w:id="773" w:author="Zhao Kai" w:date="2016-03-02T11:06:00Z">
              <w:r w:rsidRPr="0071421E" w:rsidDel="000B6D99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szCs w:val="22"/>
                </w:rPr>
                <w:delText xml:space="preserve">　</w:delText>
              </w:r>
            </w:del>
          </w:p>
        </w:tc>
      </w:tr>
    </w:tbl>
    <w:p w:rsidR="008E387B" w:rsidRPr="00F37F41" w:rsidRDefault="00EA10D7" w:rsidP="00F37F41">
      <w:pPr>
        <w:pStyle w:val="infoblue"/>
        <w:spacing w:before="0" w:beforeAutospacing="0" w:afterLines="50" w:after="156" w:afterAutospacing="0"/>
        <w:ind w:firstLineChars="0" w:firstLine="0"/>
        <w:rPr>
          <w:rFonts w:ascii="Arial" w:hAnsi="Arial" w:cs="Arial"/>
          <w:iCs w:val="0"/>
          <w:color w:val="000000" w:themeColor="text1"/>
        </w:rPr>
      </w:pPr>
      <w:r>
        <w:rPr>
          <w:rFonts w:ascii="Arial" w:hAnsi="Arial" w:cs="Arial"/>
          <w:i w:val="0"/>
        </w:rPr>
        <w:fldChar w:fldCharType="end"/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参考文件</w:t>
      </w:r>
      <w:r w:rsidR="00F37F41" w:rsidRPr="00F37F41">
        <w:rPr>
          <w:rFonts w:ascii="Arial" w:hAnsi="Arial" w:cs="Arial"/>
          <w:i w:val="0"/>
          <w:color w:val="000000" w:themeColor="text1"/>
        </w:rPr>
        <w:t>：</w:t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旅行团团员管理模版（初版）</w:t>
      </w:r>
      <w:r w:rsidR="00F37F41" w:rsidRPr="00F37F41">
        <w:rPr>
          <w:rFonts w:ascii="Arial" w:hAnsi="Arial" w:cs="Arial" w:hint="eastAsia"/>
          <w:i w:val="0"/>
          <w:color w:val="000000" w:themeColor="text1"/>
        </w:rPr>
        <w:t>.xlsx</w:t>
      </w:r>
    </w:p>
    <w:sectPr w:rsidR="008E387B" w:rsidRPr="00F37F41" w:rsidSect="00F718A4">
      <w:headerReference w:type="default" r:id="rId126"/>
      <w:footerReference w:type="default" r:id="rId127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053E" w:rsidRDefault="00CE053E">
      <w:r>
        <w:separator/>
      </w:r>
    </w:p>
  </w:endnote>
  <w:endnote w:type="continuationSeparator" w:id="0">
    <w:p w:rsidR="00CE053E" w:rsidRDefault="00CE0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??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47" w:rsidRPr="006515A3" w:rsidRDefault="00512E47" w:rsidP="00993341">
    <w:pPr>
      <w:pStyle w:val="a7"/>
      <w:tabs>
        <w:tab w:val="clear" w:pos="8306"/>
        <w:tab w:val="right" w:pos="9360"/>
      </w:tabs>
      <w:rPr>
        <w:rFonts w:ascii="Arial" w:hAnsi="Arial" w:cs="Arial"/>
      </w:rPr>
    </w:pPr>
    <w:r w:rsidRPr="006515A3">
      <w:rPr>
        <w:rFonts w:ascii="Arial" w:hAnsi="Arial" w:cs="Arial"/>
      </w:rPr>
      <w:tab/>
    </w:r>
    <w:r w:rsidRPr="006515A3">
      <w:rPr>
        <w:rFonts w:ascii="Arial" w:hAnsi="Arial" w:cs="Arial"/>
      </w:rPr>
      <w:t>第</w:t>
    </w:r>
    <w:r w:rsidRPr="006515A3">
      <w:rPr>
        <w:rFonts w:ascii="Arial" w:hAnsi="Arial" w:cs="Arial"/>
      </w:rPr>
      <w:t xml:space="preserve"> </w:t>
    </w:r>
    <w:r w:rsidRPr="006515A3">
      <w:rPr>
        <w:rStyle w:val="a8"/>
        <w:rFonts w:ascii="Arial" w:hAnsi="Arial" w:cs="Arial"/>
      </w:rPr>
      <w:fldChar w:fldCharType="begin"/>
    </w:r>
    <w:r w:rsidRPr="006515A3">
      <w:rPr>
        <w:rStyle w:val="a8"/>
        <w:rFonts w:ascii="Arial" w:hAnsi="Arial" w:cs="Arial"/>
      </w:rPr>
      <w:instrText xml:space="preserve"> PAGE </w:instrText>
    </w:r>
    <w:r w:rsidRPr="006515A3">
      <w:rPr>
        <w:rStyle w:val="a8"/>
        <w:rFonts w:ascii="Arial" w:hAnsi="Arial" w:cs="Arial"/>
      </w:rPr>
      <w:fldChar w:fldCharType="separate"/>
    </w:r>
    <w:r w:rsidR="00442F4B">
      <w:rPr>
        <w:rStyle w:val="a8"/>
        <w:rFonts w:ascii="Arial" w:hAnsi="Arial" w:cs="Arial"/>
        <w:noProof/>
      </w:rPr>
      <w:t>78</w:t>
    </w:r>
    <w:r w:rsidRPr="006515A3">
      <w:rPr>
        <w:rStyle w:val="a8"/>
        <w:rFonts w:ascii="Arial" w:hAnsi="Arial" w:cs="Arial"/>
      </w:rPr>
      <w:fldChar w:fldCharType="end"/>
    </w:r>
    <w:r w:rsidRPr="006515A3">
      <w:rPr>
        <w:rStyle w:val="a8"/>
        <w:rFonts w:ascii="Arial" w:hAnsi="Arial" w:cs="Arial"/>
      </w:rPr>
      <w:t xml:space="preserve"> </w:t>
    </w:r>
    <w:r w:rsidRPr="006515A3">
      <w:rPr>
        <w:rFonts w:ascii="Arial" w:hAnsi="Arial" w:cs="Arial"/>
      </w:rPr>
      <w:t>页</w:t>
    </w:r>
    <w:r w:rsidRPr="006515A3">
      <w:rPr>
        <w:rFonts w:ascii="Arial" w:hAnsi="Arial" w:cs="Arial"/>
      </w:rPr>
      <w:tab/>
    </w:r>
    <w:r>
      <w:rPr>
        <w:rFonts w:ascii="Arial" w:hAnsi="Arial" w:cs="Arial" w:hint="eastAsia"/>
      </w:rPr>
      <w:t xml:space="preserve">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053E" w:rsidRDefault="00CE053E">
      <w:r>
        <w:separator/>
      </w:r>
    </w:p>
  </w:footnote>
  <w:footnote w:type="continuationSeparator" w:id="0">
    <w:p w:rsidR="00CE053E" w:rsidRDefault="00CE0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47" w:rsidRDefault="00512E47" w:rsidP="00993341">
    <w:pPr>
      <w:pStyle w:val="a3"/>
      <w:tabs>
        <w:tab w:val="clear" w:pos="8306"/>
        <w:tab w:val="right" w:pos="9360"/>
      </w:tabs>
      <w:jc w:val="both"/>
    </w:pPr>
    <w:r>
      <w:rPr>
        <w:rFonts w:hint="eastAsia"/>
      </w:rPr>
      <w:t>Mftour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赵锴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A6EDC"/>
    <w:multiLevelType w:val="hybridMultilevel"/>
    <w:tmpl w:val="2E96BF56"/>
    <w:lvl w:ilvl="0" w:tplc="BFB4D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9E6455"/>
    <w:multiLevelType w:val="hybridMultilevel"/>
    <w:tmpl w:val="B1F47C9E"/>
    <w:lvl w:ilvl="0" w:tplc="04090001">
      <w:start w:val="1"/>
      <w:numFmt w:val="bullet"/>
      <w:lvlText w:val=""/>
      <w:lvlJc w:val="left"/>
      <w:pPr>
        <w:ind w:left="126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4" w:hanging="420"/>
      </w:pPr>
      <w:rPr>
        <w:rFonts w:ascii="Wingdings" w:hAnsi="Wingdings" w:hint="default"/>
      </w:rPr>
    </w:lvl>
  </w:abstractNum>
  <w:abstractNum w:abstractNumId="2" w15:restartNumberingAfterBreak="0">
    <w:nsid w:val="2DEC77B0"/>
    <w:multiLevelType w:val="hybridMultilevel"/>
    <w:tmpl w:val="4F943F4A"/>
    <w:lvl w:ilvl="0" w:tplc="B986C3E4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8AE02E1E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9EE411C8">
      <w:start w:val="1"/>
      <w:numFmt w:val="decimal"/>
      <w:lvlText w:val="%3)"/>
      <w:lvlJc w:val="left"/>
      <w:pPr>
        <w:tabs>
          <w:tab w:val="num" w:pos="1620"/>
        </w:tabs>
        <w:ind w:left="1620" w:hanging="360"/>
      </w:pPr>
      <w:rPr>
        <w:rFonts w:eastAsia="??" w:hint="default"/>
      </w:rPr>
    </w:lvl>
    <w:lvl w:ilvl="3" w:tplc="64D22A80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D140087C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D194CD74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88CC5E52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EC68DA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76A63192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37A73E22"/>
    <w:multiLevelType w:val="hybridMultilevel"/>
    <w:tmpl w:val="B518D2FE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88B6BD6"/>
    <w:multiLevelType w:val="hybridMultilevel"/>
    <w:tmpl w:val="9BDCE2CC"/>
    <w:lvl w:ilvl="0" w:tplc="9C527A48">
      <w:start w:val="1"/>
      <w:numFmt w:val="decimal"/>
      <w:lvlText w:val="%1)"/>
      <w:lvlJc w:val="left"/>
      <w:pPr>
        <w:tabs>
          <w:tab w:val="num" w:pos="1260"/>
        </w:tabs>
        <w:ind w:left="1260" w:hanging="420"/>
      </w:pPr>
    </w:lvl>
    <w:lvl w:ilvl="1" w:tplc="886E8DAE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2" w:tplc="E8C0CE38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D9E4A068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489E2366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83B2D3D0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6EF8BEDC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9B9052E8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E72C3444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5" w15:restartNumberingAfterBreak="0">
    <w:nsid w:val="3C3E52D4"/>
    <w:multiLevelType w:val="multilevel"/>
    <w:tmpl w:val="54A6EEE2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11D5B06"/>
    <w:multiLevelType w:val="multilevel"/>
    <w:tmpl w:val="902A35B0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63FE65DE"/>
    <w:multiLevelType w:val="hybridMultilevel"/>
    <w:tmpl w:val="83944FA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A123A6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681F29C4"/>
    <w:multiLevelType w:val="hybridMultilevel"/>
    <w:tmpl w:val="3F10CBCE"/>
    <w:lvl w:ilvl="0" w:tplc="9DFE9714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9" w15:restartNumberingAfterBreak="0">
    <w:nsid w:val="771A727E"/>
    <w:multiLevelType w:val="hybridMultilevel"/>
    <w:tmpl w:val="D8E6B336"/>
    <w:lvl w:ilvl="0" w:tplc="48C06F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AE45E76"/>
    <w:multiLevelType w:val="multilevel"/>
    <w:tmpl w:val="8B6AD4BE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1" w15:restartNumberingAfterBreak="0">
    <w:nsid w:val="7B042053"/>
    <w:multiLevelType w:val="hybridMultilevel"/>
    <w:tmpl w:val="6CDA5A4C"/>
    <w:lvl w:ilvl="0" w:tplc="A87073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6"/>
  </w:num>
  <w:num w:numId="5">
    <w:abstractNumId w:val="6"/>
  </w:num>
  <w:num w:numId="6">
    <w:abstractNumId w:val="6"/>
  </w:num>
  <w:num w:numId="7">
    <w:abstractNumId w:val="7"/>
  </w:num>
  <w:num w:numId="8">
    <w:abstractNumId w:val="10"/>
  </w:num>
  <w:num w:numId="9">
    <w:abstractNumId w:val="5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0"/>
  </w:num>
  <w:num w:numId="24">
    <w:abstractNumId w:val="6"/>
  </w:num>
  <w:num w:numId="25">
    <w:abstractNumId w:val="9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6"/>
  </w:num>
  <w:num w:numId="36">
    <w:abstractNumId w:val="6"/>
  </w:num>
  <w:num w:numId="37">
    <w:abstractNumId w:val="6"/>
  </w:num>
  <w:num w:numId="38">
    <w:abstractNumId w:val="6"/>
  </w:num>
  <w:num w:numId="39">
    <w:abstractNumId w:val="1"/>
  </w:num>
  <w:num w:numId="40">
    <w:abstractNumId w:val="8"/>
  </w:num>
  <w:num w:numId="41">
    <w:abstractNumId w:val="11"/>
  </w:num>
  <w:numIdMacAtCleanup w:val="3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hao Kai">
    <w15:presenceInfo w15:providerId="None" w15:userId="Zhao K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A61"/>
    <w:rsid w:val="00000505"/>
    <w:rsid w:val="000049CB"/>
    <w:rsid w:val="00010721"/>
    <w:rsid w:val="00014D15"/>
    <w:rsid w:val="00025BF5"/>
    <w:rsid w:val="00030A67"/>
    <w:rsid w:val="00043003"/>
    <w:rsid w:val="00050398"/>
    <w:rsid w:val="00057E8F"/>
    <w:rsid w:val="0006375D"/>
    <w:rsid w:val="00070BBD"/>
    <w:rsid w:val="00071150"/>
    <w:rsid w:val="00071A95"/>
    <w:rsid w:val="00071ED7"/>
    <w:rsid w:val="00083DCE"/>
    <w:rsid w:val="0008492E"/>
    <w:rsid w:val="00086723"/>
    <w:rsid w:val="000B2ED7"/>
    <w:rsid w:val="000B6D99"/>
    <w:rsid w:val="000D332A"/>
    <w:rsid w:val="000D3B6F"/>
    <w:rsid w:val="00125E19"/>
    <w:rsid w:val="0012709F"/>
    <w:rsid w:val="00137EAB"/>
    <w:rsid w:val="00143827"/>
    <w:rsid w:val="00143BA7"/>
    <w:rsid w:val="00143E07"/>
    <w:rsid w:val="001452A2"/>
    <w:rsid w:val="00150077"/>
    <w:rsid w:val="001513C9"/>
    <w:rsid w:val="00152E03"/>
    <w:rsid w:val="00153D31"/>
    <w:rsid w:val="00171E4F"/>
    <w:rsid w:val="00176D82"/>
    <w:rsid w:val="00181385"/>
    <w:rsid w:val="001813C4"/>
    <w:rsid w:val="00191CD5"/>
    <w:rsid w:val="0019236E"/>
    <w:rsid w:val="00194FFE"/>
    <w:rsid w:val="001A7ACA"/>
    <w:rsid w:val="001B6B05"/>
    <w:rsid w:val="001B6BC8"/>
    <w:rsid w:val="001B7ADC"/>
    <w:rsid w:val="001D5400"/>
    <w:rsid w:val="001E041B"/>
    <w:rsid w:val="001E14F7"/>
    <w:rsid w:val="001E345F"/>
    <w:rsid w:val="002000D8"/>
    <w:rsid w:val="00201DC6"/>
    <w:rsid w:val="002123E7"/>
    <w:rsid w:val="002150ED"/>
    <w:rsid w:val="00225240"/>
    <w:rsid w:val="00226E25"/>
    <w:rsid w:val="00227466"/>
    <w:rsid w:val="002362FD"/>
    <w:rsid w:val="00266DC6"/>
    <w:rsid w:val="0027400D"/>
    <w:rsid w:val="00275923"/>
    <w:rsid w:val="00283ED5"/>
    <w:rsid w:val="00291857"/>
    <w:rsid w:val="002A3AF4"/>
    <w:rsid w:val="002B5B48"/>
    <w:rsid w:val="002B748F"/>
    <w:rsid w:val="002C2412"/>
    <w:rsid w:val="002C2AFB"/>
    <w:rsid w:val="002E01AA"/>
    <w:rsid w:val="0030676B"/>
    <w:rsid w:val="003076D2"/>
    <w:rsid w:val="003205E0"/>
    <w:rsid w:val="003216AB"/>
    <w:rsid w:val="003247F2"/>
    <w:rsid w:val="0032605B"/>
    <w:rsid w:val="0032793F"/>
    <w:rsid w:val="003415D8"/>
    <w:rsid w:val="003425C6"/>
    <w:rsid w:val="00347F98"/>
    <w:rsid w:val="003616B0"/>
    <w:rsid w:val="00370C9A"/>
    <w:rsid w:val="003814C7"/>
    <w:rsid w:val="00397642"/>
    <w:rsid w:val="00397865"/>
    <w:rsid w:val="003A1FB0"/>
    <w:rsid w:val="003A41F9"/>
    <w:rsid w:val="003A52EB"/>
    <w:rsid w:val="003B3F17"/>
    <w:rsid w:val="003B54DB"/>
    <w:rsid w:val="003B6E15"/>
    <w:rsid w:val="003C23D0"/>
    <w:rsid w:val="003E0815"/>
    <w:rsid w:val="003E4BCA"/>
    <w:rsid w:val="003F1BA5"/>
    <w:rsid w:val="003F5557"/>
    <w:rsid w:val="004069B1"/>
    <w:rsid w:val="00406C2A"/>
    <w:rsid w:val="00411C13"/>
    <w:rsid w:val="004229B4"/>
    <w:rsid w:val="004328AF"/>
    <w:rsid w:val="00442F4B"/>
    <w:rsid w:val="004447D6"/>
    <w:rsid w:val="004448D3"/>
    <w:rsid w:val="0044687A"/>
    <w:rsid w:val="00451B4E"/>
    <w:rsid w:val="00473494"/>
    <w:rsid w:val="004737CC"/>
    <w:rsid w:val="00493B28"/>
    <w:rsid w:val="004A2550"/>
    <w:rsid w:val="004C0DEB"/>
    <w:rsid w:val="004D0DE5"/>
    <w:rsid w:val="004D54F0"/>
    <w:rsid w:val="004D69A8"/>
    <w:rsid w:val="004F29AB"/>
    <w:rsid w:val="005049BA"/>
    <w:rsid w:val="0050610B"/>
    <w:rsid w:val="00511CA9"/>
    <w:rsid w:val="00512E47"/>
    <w:rsid w:val="0052295F"/>
    <w:rsid w:val="0054678E"/>
    <w:rsid w:val="005545FA"/>
    <w:rsid w:val="00562301"/>
    <w:rsid w:val="00566804"/>
    <w:rsid w:val="005674BB"/>
    <w:rsid w:val="005705D6"/>
    <w:rsid w:val="00574A6F"/>
    <w:rsid w:val="00576379"/>
    <w:rsid w:val="005769A4"/>
    <w:rsid w:val="005825A7"/>
    <w:rsid w:val="005A6DEA"/>
    <w:rsid w:val="005C04F0"/>
    <w:rsid w:val="005D7D2A"/>
    <w:rsid w:val="005E1C98"/>
    <w:rsid w:val="005F6A42"/>
    <w:rsid w:val="0060650A"/>
    <w:rsid w:val="00617C91"/>
    <w:rsid w:val="00632486"/>
    <w:rsid w:val="00633F3D"/>
    <w:rsid w:val="006410DF"/>
    <w:rsid w:val="00641283"/>
    <w:rsid w:val="00641AF0"/>
    <w:rsid w:val="00646620"/>
    <w:rsid w:val="006470E3"/>
    <w:rsid w:val="006515A3"/>
    <w:rsid w:val="00663CB1"/>
    <w:rsid w:val="0067754D"/>
    <w:rsid w:val="00681C5B"/>
    <w:rsid w:val="00686E7C"/>
    <w:rsid w:val="00691DC4"/>
    <w:rsid w:val="00692E9C"/>
    <w:rsid w:val="00693502"/>
    <w:rsid w:val="006A0441"/>
    <w:rsid w:val="006A395A"/>
    <w:rsid w:val="006B13C2"/>
    <w:rsid w:val="006B31C0"/>
    <w:rsid w:val="006B4628"/>
    <w:rsid w:val="006C0C0F"/>
    <w:rsid w:val="006C3D9A"/>
    <w:rsid w:val="006C5A08"/>
    <w:rsid w:val="006D025C"/>
    <w:rsid w:val="006D3FC4"/>
    <w:rsid w:val="006D55DB"/>
    <w:rsid w:val="006D64E0"/>
    <w:rsid w:val="006E5B85"/>
    <w:rsid w:val="0071421E"/>
    <w:rsid w:val="0071424E"/>
    <w:rsid w:val="007175CD"/>
    <w:rsid w:val="0071772F"/>
    <w:rsid w:val="00721EC6"/>
    <w:rsid w:val="007254F2"/>
    <w:rsid w:val="007317D2"/>
    <w:rsid w:val="007367D4"/>
    <w:rsid w:val="00740711"/>
    <w:rsid w:val="00742623"/>
    <w:rsid w:val="007464F1"/>
    <w:rsid w:val="00752618"/>
    <w:rsid w:val="00763027"/>
    <w:rsid w:val="00763E2A"/>
    <w:rsid w:val="00770F9C"/>
    <w:rsid w:val="00773215"/>
    <w:rsid w:val="00773443"/>
    <w:rsid w:val="007811A9"/>
    <w:rsid w:val="00781C52"/>
    <w:rsid w:val="00781CB8"/>
    <w:rsid w:val="00791A11"/>
    <w:rsid w:val="00792C48"/>
    <w:rsid w:val="00795FD6"/>
    <w:rsid w:val="007A0ED4"/>
    <w:rsid w:val="007A191F"/>
    <w:rsid w:val="007A20C3"/>
    <w:rsid w:val="007A399C"/>
    <w:rsid w:val="007A57DD"/>
    <w:rsid w:val="007A7C73"/>
    <w:rsid w:val="007B13EF"/>
    <w:rsid w:val="007B549C"/>
    <w:rsid w:val="007C4B81"/>
    <w:rsid w:val="007D5C55"/>
    <w:rsid w:val="007E1E0A"/>
    <w:rsid w:val="007E5A8A"/>
    <w:rsid w:val="007F2A09"/>
    <w:rsid w:val="00800681"/>
    <w:rsid w:val="00802CAE"/>
    <w:rsid w:val="008030FB"/>
    <w:rsid w:val="00805216"/>
    <w:rsid w:val="00805334"/>
    <w:rsid w:val="0081487F"/>
    <w:rsid w:val="00824253"/>
    <w:rsid w:val="00833B8B"/>
    <w:rsid w:val="008448F1"/>
    <w:rsid w:val="00853C76"/>
    <w:rsid w:val="0085482D"/>
    <w:rsid w:val="00865B94"/>
    <w:rsid w:val="00875A9A"/>
    <w:rsid w:val="00880260"/>
    <w:rsid w:val="00882531"/>
    <w:rsid w:val="00895126"/>
    <w:rsid w:val="008A1D17"/>
    <w:rsid w:val="008A239A"/>
    <w:rsid w:val="008A2BDA"/>
    <w:rsid w:val="008A38CF"/>
    <w:rsid w:val="008A4A4D"/>
    <w:rsid w:val="008B1A35"/>
    <w:rsid w:val="008B4953"/>
    <w:rsid w:val="008B4D82"/>
    <w:rsid w:val="008B6CE6"/>
    <w:rsid w:val="008B728D"/>
    <w:rsid w:val="008D348D"/>
    <w:rsid w:val="008E387B"/>
    <w:rsid w:val="008E5DEE"/>
    <w:rsid w:val="00902D88"/>
    <w:rsid w:val="009031DC"/>
    <w:rsid w:val="00911EE5"/>
    <w:rsid w:val="00913E2F"/>
    <w:rsid w:val="00917912"/>
    <w:rsid w:val="00922EC8"/>
    <w:rsid w:val="00930B06"/>
    <w:rsid w:val="00940B8D"/>
    <w:rsid w:val="00965C0F"/>
    <w:rsid w:val="00966A61"/>
    <w:rsid w:val="00973BB5"/>
    <w:rsid w:val="0097719E"/>
    <w:rsid w:val="00990814"/>
    <w:rsid w:val="00993341"/>
    <w:rsid w:val="00993E79"/>
    <w:rsid w:val="009A0CB7"/>
    <w:rsid w:val="009A698A"/>
    <w:rsid w:val="009B76F2"/>
    <w:rsid w:val="009C47F8"/>
    <w:rsid w:val="009D2F83"/>
    <w:rsid w:val="009E5CB6"/>
    <w:rsid w:val="009F665E"/>
    <w:rsid w:val="00A02285"/>
    <w:rsid w:val="00A02DAE"/>
    <w:rsid w:val="00A20E75"/>
    <w:rsid w:val="00A22C23"/>
    <w:rsid w:val="00A32376"/>
    <w:rsid w:val="00A365F7"/>
    <w:rsid w:val="00A3711E"/>
    <w:rsid w:val="00A45487"/>
    <w:rsid w:val="00A4693E"/>
    <w:rsid w:val="00A47B35"/>
    <w:rsid w:val="00A67EA2"/>
    <w:rsid w:val="00A73FE6"/>
    <w:rsid w:val="00A876C4"/>
    <w:rsid w:val="00AA07EF"/>
    <w:rsid w:val="00AA0D9B"/>
    <w:rsid w:val="00AA5A89"/>
    <w:rsid w:val="00AB2DBD"/>
    <w:rsid w:val="00AB5AE1"/>
    <w:rsid w:val="00AC48BA"/>
    <w:rsid w:val="00AC6197"/>
    <w:rsid w:val="00AD1335"/>
    <w:rsid w:val="00AD48F9"/>
    <w:rsid w:val="00AF25D1"/>
    <w:rsid w:val="00AF4880"/>
    <w:rsid w:val="00B031C5"/>
    <w:rsid w:val="00B0372F"/>
    <w:rsid w:val="00B06F25"/>
    <w:rsid w:val="00B148DD"/>
    <w:rsid w:val="00B165FE"/>
    <w:rsid w:val="00B251B7"/>
    <w:rsid w:val="00B26AFB"/>
    <w:rsid w:val="00B27AFE"/>
    <w:rsid w:val="00B30FF0"/>
    <w:rsid w:val="00B35D33"/>
    <w:rsid w:val="00B4137C"/>
    <w:rsid w:val="00B5114C"/>
    <w:rsid w:val="00B632BF"/>
    <w:rsid w:val="00B70B0F"/>
    <w:rsid w:val="00B7143D"/>
    <w:rsid w:val="00B7432D"/>
    <w:rsid w:val="00B774E8"/>
    <w:rsid w:val="00B84346"/>
    <w:rsid w:val="00B96509"/>
    <w:rsid w:val="00BA0A8B"/>
    <w:rsid w:val="00BA11EA"/>
    <w:rsid w:val="00BA2F53"/>
    <w:rsid w:val="00BB0A31"/>
    <w:rsid w:val="00BC3CE3"/>
    <w:rsid w:val="00BC41DC"/>
    <w:rsid w:val="00BC545E"/>
    <w:rsid w:val="00BD6C22"/>
    <w:rsid w:val="00BD7320"/>
    <w:rsid w:val="00BE28E0"/>
    <w:rsid w:val="00BE30CB"/>
    <w:rsid w:val="00BE7A24"/>
    <w:rsid w:val="00BF16D4"/>
    <w:rsid w:val="00BF20BC"/>
    <w:rsid w:val="00BF30E4"/>
    <w:rsid w:val="00BF691F"/>
    <w:rsid w:val="00BF7F4E"/>
    <w:rsid w:val="00C060DC"/>
    <w:rsid w:val="00C0655D"/>
    <w:rsid w:val="00C06967"/>
    <w:rsid w:val="00C07961"/>
    <w:rsid w:val="00C17B7B"/>
    <w:rsid w:val="00C32492"/>
    <w:rsid w:val="00C34771"/>
    <w:rsid w:val="00C45B14"/>
    <w:rsid w:val="00C507DF"/>
    <w:rsid w:val="00C50DAD"/>
    <w:rsid w:val="00C579AA"/>
    <w:rsid w:val="00C656A9"/>
    <w:rsid w:val="00C65FCD"/>
    <w:rsid w:val="00C674AD"/>
    <w:rsid w:val="00C70157"/>
    <w:rsid w:val="00C73CB9"/>
    <w:rsid w:val="00C8091F"/>
    <w:rsid w:val="00C85EA2"/>
    <w:rsid w:val="00C97E81"/>
    <w:rsid w:val="00CB3EC9"/>
    <w:rsid w:val="00CC051B"/>
    <w:rsid w:val="00CC7D7F"/>
    <w:rsid w:val="00CD186B"/>
    <w:rsid w:val="00CD37DB"/>
    <w:rsid w:val="00CE053E"/>
    <w:rsid w:val="00CE788B"/>
    <w:rsid w:val="00CE7BCF"/>
    <w:rsid w:val="00CF03F2"/>
    <w:rsid w:val="00CF0756"/>
    <w:rsid w:val="00CF4BB3"/>
    <w:rsid w:val="00CF522C"/>
    <w:rsid w:val="00D033C7"/>
    <w:rsid w:val="00D0623C"/>
    <w:rsid w:val="00D0731D"/>
    <w:rsid w:val="00D14E40"/>
    <w:rsid w:val="00D1512A"/>
    <w:rsid w:val="00D22DBD"/>
    <w:rsid w:val="00D23B3A"/>
    <w:rsid w:val="00D25720"/>
    <w:rsid w:val="00D339EE"/>
    <w:rsid w:val="00D4234F"/>
    <w:rsid w:val="00D43400"/>
    <w:rsid w:val="00D442CD"/>
    <w:rsid w:val="00D479E3"/>
    <w:rsid w:val="00D547B1"/>
    <w:rsid w:val="00D57208"/>
    <w:rsid w:val="00D706EE"/>
    <w:rsid w:val="00D7338A"/>
    <w:rsid w:val="00D81128"/>
    <w:rsid w:val="00D834E5"/>
    <w:rsid w:val="00D958CB"/>
    <w:rsid w:val="00DA00F4"/>
    <w:rsid w:val="00DA3BD1"/>
    <w:rsid w:val="00DA4272"/>
    <w:rsid w:val="00DA73C4"/>
    <w:rsid w:val="00DB01AA"/>
    <w:rsid w:val="00DB507E"/>
    <w:rsid w:val="00DC0164"/>
    <w:rsid w:val="00DC4EE1"/>
    <w:rsid w:val="00DC63E6"/>
    <w:rsid w:val="00DC7A2D"/>
    <w:rsid w:val="00DD20E9"/>
    <w:rsid w:val="00DD4CB3"/>
    <w:rsid w:val="00DF4853"/>
    <w:rsid w:val="00DF4BC5"/>
    <w:rsid w:val="00E00B38"/>
    <w:rsid w:val="00E14C72"/>
    <w:rsid w:val="00E17982"/>
    <w:rsid w:val="00E22D06"/>
    <w:rsid w:val="00E24E5D"/>
    <w:rsid w:val="00E33A57"/>
    <w:rsid w:val="00E40650"/>
    <w:rsid w:val="00E42163"/>
    <w:rsid w:val="00E438D7"/>
    <w:rsid w:val="00E47465"/>
    <w:rsid w:val="00E60A94"/>
    <w:rsid w:val="00E66282"/>
    <w:rsid w:val="00E67A7B"/>
    <w:rsid w:val="00E83D7E"/>
    <w:rsid w:val="00E92F4A"/>
    <w:rsid w:val="00E95E39"/>
    <w:rsid w:val="00EA10D7"/>
    <w:rsid w:val="00EA2D1C"/>
    <w:rsid w:val="00EB14F3"/>
    <w:rsid w:val="00EB1DE7"/>
    <w:rsid w:val="00EB2BCA"/>
    <w:rsid w:val="00EB5A66"/>
    <w:rsid w:val="00EC0B9E"/>
    <w:rsid w:val="00EC5A8D"/>
    <w:rsid w:val="00ED13E4"/>
    <w:rsid w:val="00ED5E17"/>
    <w:rsid w:val="00EE3F90"/>
    <w:rsid w:val="00EF0A88"/>
    <w:rsid w:val="00EF1699"/>
    <w:rsid w:val="00EF340E"/>
    <w:rsid w:val="00F04653"/>
    <w:rsid w:val="00F072C4"/>
    <w:rsid w:val="00F25DD9"/>
    <w:rsid w:val="00F266DE"/>
    <w:rsid w:val="00F3419A"/>
    <w:rsid w:val="00F35425"/>
    <w:rsid w:val="00F37F41"/>
    <w:rsid w:val="00F53332"/>
    <w:rsid w:val="00F61C43"/>
    <w:rsid w:val="00F65A42"/>
    <w:rsid w:val="00F667CA"/>
    <w:rsid w:val="00F718A4"/>
    <w:rsid w:val="00F7363B"/>
    <w:rsid w:val="00F73BBE"/>
    <w:rsid w:val="00F86A8A"/>
    <w:rsid w:val="00F94474"/>
    <w:rsid w:val="00F94C3A"/>
    <w:rsid w:val="00FA181F"/>
    <w:rsid w:val="00FA4385"/>
    <w:rsid w:val="00FB1700"/>
    <w:rsid w:val="00FC0DE3"/>
    <w:rsid w:val="00FC7712"/>
    <w:rsid w:val="00FD34C7"/>
    <w:rsid w:val="00FD6286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CED3A0"/>
  <w15:docId w15:val="{A68F9579-77D3-4193-BB44-14D165265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F2A09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rsid w:val="007F2A09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7F2A09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4">
    <w:name w:val="heading 4"/>
    <w:aliases w:val="H4,PIM 4,h4"/>
    <w:basedOn w:val="a"/>
    <w:next w:val="a"/>
    <w:qFormat/>
    <w:rsid w:val="007F2A09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</w:rPr>
  </w:style>
  <w:style w:type="paragraph" w:styleId="5">
    <w:name w:val="heading 5"/>
    <w:aliases w:val="H5,PIM 5"/>
    <w:basedOn w:val="a"/>
    <w:next w:val="a"/>
    <w:qFormat/>
    <w:rsid w:val="007F2A09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qFormat/>
    <w:rsid w:val="007F2A0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7F2A0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Lines="50" w:before="50" w:afterLines="50" w:after="50"/>
      <w:jc w:val="left"/>
    </w:pPr>
    <w:rPr>
      <w:rFonts w:ascii="Times" w:hAnsi="Times"/>
      <w:b/>
      <w:noProof/>
      <w:sz w:val="24"/>
    </w:rPr>
  </w:style>
  <w:style w:type="paragraph" w:styleId="20">
    <w:name w:val="toc 2"/>
    <w:basedOn w:val="a"/>
    <w:next w:val="a"/>
    <w:uiPriority w:val="39"/>
    <w:pPr>
      <w:ind w:leftChars="200" w:left="200"/>
      <w:jc w:val="left"/>
    </w:pPr>
  </w:style>
  <w:style w:type="paragraph" w:styleId="a4">
    <w:name w:val="Document Map"/>
    <w:basedOn w:val="a"/>
    <w:semiHidden/>
    <w:pPr>
      <w:shd w:val="clear" w:color="auto" w:fill="000080"/>
    </w:p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FollowedHyperlink"/>
    <w:rPr>
      <w:color w:val="800080"/>
      <w:u w:val="single"/>
    </w:rPr>
  </w:style>
  <w:style w:type="paragraph" w:styleId="30">
    <w:name w:val="toc 3"/>
    <w:basedOn w:val="a"/>
    <w:next w:val="a"/>
    <w:uiPriority w:val="39"/>
    <w:pPr>
      <w:ind w:leftChars="400" w:left="400"/>
      <w:jc w:val="left"/>
    </w:pPr>
  </w:style>
  <w:style w:type="paragraph" w:styleId="40">
    <w:name w:val="toc 4"/>
    <w:basedOn w:val="a"/>
    <w:next w:val="a"/>
    <w:uiPriority w:val="39"/>
    <w:pPr>
      <w:ind w:leftChars="600" w:left="600"/>
      <w:jc w:val="left"/>
    </w:pPr>
  </w:style>
  <w:style w:type="paragraph" w:styleId="50">
    <w:name w:val="toc 5"/>
    <w:basedOn w:val="a"/>
    <w:next w:val="a"/>
    <w:semiHidden/>
    <w:pPr>
      <w:ind w:leftChars="800" w:left="800"/>
      <w:jc w:val="left"/>
    </w:pPr>
  </w:style>
  <w:style w:type="paragraph" w:styleId="60">
    <w:name w:val="toc 6"/>
    <w:basedOn w:val="a"/>
    <w:next w:val="a"/>
    <w:autoRedefine/>
    <w:semiHidden/>
    <w:pPr>
      <w:ind w:leftChars="1000" w:left="2100"/>
    </w:pPr>
    <w:rPr>
      <w:b/>
    </w:rPr>
  </w:style>
  <w:style w:type="paragraph" w:styleId="70">
    <w:name w:val="toc 7"/>
    <w:basedOn w:val="a"/>
    <w:next w:val="a"/>
    <w:autoRedefine/>
    <w:semiHidden/>
    <w:pPr>
      <w:ind w:leftChars="1200" w:left="2520"/>
    </w:pPr>
  </w:style>
  <w:style w:type="paragraph" w:styleId="a7">
    <w:name w:val="footer"/>
    <w:basedOn w:val="a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styleId="80">
    <w:name w:val="toc 8"/>
    <w:basedOn w:val="a"/>
    <w:next w:val="a"/>
    <w:autoRedefine/>
    <w:semiHidden/>
    <w:pPr>
      <w:ind w:leftChars="1400" w:left="2940"/>
    </w:pPr>
  </w:style>
  <w:style w:type="paragraph" w:styleId="90">
    <w:name w:val="toc 9"/>
    <w:basedOn w:val="a"/>
    <w:next w:val="a"/>
    <w:autoRedefine/>
    <w:semiHidden/>
    <w:pPr>
      <w:ind w:leftChars="1600" w:left="3360"/>
    </w:pPr>
  </w:style>
  <w:style w:type="paragraph" w:customStyle="1" w:styleId="infoblue">
    <w:name w:val="infoblue"/>
    <w:basedOn w:val="a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</w:style>
  <w:style w:type="paragraph" w:customStyle="1" w:styleId="TAH">
    <w:name w:val="TAH"/>
    <w:basedOn w:val="a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pPr>
      <w:jc w:val="center"/>
    </w:pPr>
  </w:style>
  <w:style w:type="paragraph" w:styleId="ac">
    <w:name w:val="Subtitle"/>
    <w:basedOn w:val="a"/>
    <w:next w:val="a"/>
    <w:link w:val="ad"/>
    <w:qFormat/>
    <w:rsid w:val="00940B8D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rsid w:val="00940B8D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e">
    <w:name w:val="List Paragraph"/>
    <w:basedOn w:val="a"/>
    <w:uiPriority w:val="34"/>
    <w:qFormat/>
    <w:rsid w:val="003B6E15"/>
    <w:pPr>
      <w:ind w:firstLineChars="200" w:firstLine="420"/>
    </w:pPr>
  </w:style>
  <w:style w:type="table" w:styleId="af">
    <w:name w:val="Table Grid"/>
    <w:basedOn w:val="a1"/>
    <w:rsid w:val="003B6E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Revision"/>
    <w:hidden/>
    <w:uiPriority w:val="99"/>
    <w:semiHidden/>
    <w:rsid w:val="0071421E"/>
    <w:rPr>
      <w:kern w:val="2"/>
      <w:sz w:val="21"/>
      <w:szCs w:val="24"/>
    </w:rPr>
  </w:style>
  <w:style w:type="paragraph" w:styleId="af1">
    <w:name w:val="Balloon Text"/>
    <w:basedOn w:val="a"/>
    <w:link w:val="af2"/>
    <w:semiHidden/>
    <w:unhideWhenUsed/>
    <w:rsid w:val="0071421E"/>
    <w:rPr>
      <w:sz w:val="18"/>
      <w:szCs w:val="18"/>
    </w:rPr>
  </w:style>
  <w:style w:type="character" w:customStyle="1" w:styleId="af2">
    <w:name w:val="批注框文本 字符"/>
    <w:basedOn w:val="a0"/>
    <w:link w:val="af1"/>
    <w:semiHidden/>
    <w:rsid w:val="0071421E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8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9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package" Target="embeddings/Microsoft_Visio___17.vsdx"/><Relationship Id="rId68" Type="http://schemas.openxmlformats.org/officeDocument/2006/relationships/image" Target="media/image41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12" Type="http://schemas.openxmlformats.org/officeDocument/2006/relationships/image" Target="media/image73.emf"/><Relationship Id="rId16" Type="http://schemas.openxmlformats.org/officeDocument/2006/relationships/image" Target="media/image5.emf"/><Relationship Id="rId107" Type="http://schemas.openxmlformats.org/officeDocument/2006/relationships/package" Target="embeddings/Microsoft_Visio___30.vsdx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3.emf"/><Relationship Id="rId58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package" Target="embeddings/Microsoft_Visio___24.vsdx"/><Relationship Id="rId102" Type="http://schemas.openxmlformats.org/officeDocument/2006/relationships/image" Target="media/image66.png"/><Relationship Id="rId123" Type="http://schemas.openxmlformats.org/officeDocument/2006/relationships/package" Target="embeddings/Microsoft_Visio___34.vsdx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57.emf"/><Relationship Id="rId95" Type="http://schemas.openxmlformats.org/officeDocument/2006/relationships/package" Target="embeddings/Microsoft_Visio___28.vsdx"/><Relationship Id="rId22" Type="http://schemas.openxmlformats.org/officeDocument/2006/relationships/image" Target="media/image9.emf"/><Relationship Id="rId27" Type="http://schemas.openxmlformats.org/officeDocument/2006/relationships/package" Target="embeddings/Microsoft_Visio___7.vsdx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64" Type="http://schemas.openxmlformats.org/officeDocument/2006/relationships/image" Target="media/image39.emf"/><Relationship Id="rId69" Type="http://schemas.openxmlformats.org/officeDocument/2006/relationships/package" Target="embeddings/Microsoft_Visio___20.vsdx"/><Relationship Id="rId113" Type="http://schemas.openxmlformats.org/officeDocument/2006/relationships/package" Target="embeddings/Microsoft_Visio___32.vsdx"/><Relationship Id="rId118" Type="http://schemas.openxmlformats.org/officeDocument/2006/relationships/image" Target="media/image78.png"/><Relationship Id="rId80" Type="http://schemas.openxmlformats.org/officeDocument/2006/relationships/image" Target="media/image48.png"/><Relationship Id="rId85" Type="http://schemas.openxmlformats.org/officeDocument/2006/relationships/image" Target="media/image52.png"/><Relationship Id="rId12" Type="http://schemas.openxmlformats.org/officeDocument/2006/relationships/image" Target="media/image3.emf"/><Relationship Id="rId17" Type="http://schemas.openxmlformats.org/officeDocument/2006/relationships/package" Target="embeddings/Microsoft_Visio___4.vsdx"/><Relationship Id="rId33" Type="http://schemas.openxmlformats.org/officeDocument/2006/relationships/image" Target="media/image18.emf"/><Relationship Id="rId38" Type="http://schemas.openxmlformats.org/officeDocument/2006/relationships/image" Target="media/image22.emf"/><Relationship Id="rId59" Type="http://schemas.openxmlformats.org/officeDocument/2006/relationships/image" Target="media/image37.emf"/><Relationship Id="rId103" Type="http://schemas.openxmlformats.org/officeDocument/2006/relationships/image" Target="media/image67.emf"/><Relationship Id="rId108" Type="http://schemas.openxmlformats.org/officeDocument/2006/relationships/image" Target="media/image70.png"/><Relationship Id="rId124" Type="http://schemas.openxmlformats.org/officeDocument/2006/relationships/image" Target="media/image82.png"/><Relationship Id="rId129" Type="http://schemas.microsoft.com/office/2011/relationships/people" Target="people.xml"/><Relationship Id="rId54" Type="http://schemas.openxmlformats.org/officeDocument/2006/relationships/package" Target="embeddings/Microsoft_Visio___13.vsdx"/><Relationship Id="rId70" Type="http://schemas.openxmlformats.org/officeDocument/2006/relationships/image" Target="media/image42.emf"/><Relationship Id="rId75" Type="http://schemas.openxmlformats.org/officeDocument/2006/relationships/image" Target="media/image45.png"/><Relationship Id="rId91" Type="http://schemas.openxmlformats.org/officeDocument/2006/relationships/package" Target="embeddings/Microsoft_Visio___26.vsdx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Visio___6.vsdx"/><Relationship Id="rId28" Type="http://schemas.openxmlformats.org/officeDocument/2006/relationships/image" Target="media/image13.png"/><Relationship Id="rId49" Type="http://schemas.openxmlformats.org/officeDocument/2006/relationships/image" Target="media/image31.emf"/><Relationship Id="rId114" Type="http://schemas.openxmlformats.org/officeDocument/2006/relationships/image" Target="media/image74.png"/><Relationship Id="rId119" Type="http://schemas.openxmlformats.org/officeDocument/2006/relationships/image" Target="media/image79.emf"/><Relationship Id="rId44" Type="http://schemas.openxmlformats.org/officeDocument/2006/relationships/image" Target="media/image27.png"/><Relationship Id="rId60" Type="http://schemas.openxmlformats.org/officeDocument/2006/relationships/package" Target="embeddings/Microsoft_Visio___15.vsdx"/><Relationship Id="rId65" Type="http://schemas.openxmlformats.org/officeDocument/2006/relationships/package" Target="embeddings/Microsoft_Visio___18.vsdx"/><Relationship Id="rId81" Type="http://schemas.openxmlformats.org/officeDocument/2006/relationships/image" Target="media/image49.png"/><Relationship Id="rId86" Type="http://schemas.openxmlformats.org/officeDocument/2006/relationships/image" Target="media/image53.png"/><Relationship Id="rId130" Type="http://schemas.openxmlformats.org/officeDocument/2006/relationships/theme" Target="theme/theme1.xml"/><Relationship Id="rId13" Type="http://schemas.openxmlformats.org/officeDocument/2006/relationships/package" Target="embeddings/Microsoft_Visio___2.vsdx"/><Relationship Id="rId18" Type="http://schemas.openxmlformats.org/officeDocument/2006/relationships/image" Target="media/image6.png"/><Relationship Id="rId39" Type="http://schemas.openxmlformats.org/officeDocument/2006/relationships/package" Target="embeddings/Microsoft_Visio___9.vsdx"/><Relationship Id="rId109" Type="http://schemas.openxmlformats.org/officeDocument/2006/relationships/image" Target="media/image71.emf"/><Relationship Id="rId34" Type="http://schemas.openxmlformats.org/officeDocument/2006/relationships/package" Target="embeddings/Microsoft_Visio___8.vsdx"/><Relationship Id="rId50" Type="http://schemas.openxmlformats.org/officeDocument/2006/relationships/package" Target="embeddings/Microsoft_Visio___11.vsdx"/><Relationship Id="rId55" Type="http://schemas.openxmlformats.org/officeDocument/2006/relationships/image" Target="media/image34.png"/><Relationship Id="rId76" Type="http://schemas.openxmlformats.org/officeDocument/2006/relationships/image" Target="media/image46.emf"/><Relationship Id="rId97" Type="http://schemas.openxmlformats.org/officeDocument/2006/relationships/image" Target="media/image61.png"/><Relationship Id="rId104" Type="http://schemas.openxmlformats.org/officeDocument/2006/relationships/package" Target="embeddings/Microsoft_Visio___29.vsdx"/><Relationship Id="rId120" Type="http://schemas.openxmlformats.org/officeDocument/2006/relationships/package" Target="embeddings/Microsoft_Visio___33.vsdx"/><Relationship Id="rId125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__21.vsdx"/><Relationship Id="rId92" Type="http://schemas.openxmlformats.org/officeDocument/2006/relationships/image" Target="media/image58.emf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3.png"/><Relationship Id="rId45" Type="http://schemas.openxmlformats.org/officeDocument/2006/relationships/image" Target="media/image28.emf"/><Relationship Id="rId66" Type="http://schemas.openxmlformats.org/officeDocument/2006/relationships/image" Target="media/image40.emf"/><Relationship Id="rId87" Type="http://schemas.openxmlformats.org/officeDocument/2006/relationships/image" Target="media/image54.png"/><Relationship Id="rId110" Type="http://schemas.openxmlformats.org/officeDocument/2006/relationships/package" Target="embeddings/Microsoft_Visio___31.vsdx"/><Relationship Id="rId115" Type="http://schemas.openxmlformats.org/officeDocument/2006/relationships/image" Target="media/image75.png"/><Relationship Id="rId61" Type="http://schemas.openxmlformats.org/officeDocument/2006/relationships/package" Target="embeddings/Microsoft_Visio___16.vsdx"/><Relationship Id="rId82" Type="http://schemas.openxmlformats.org/officeDocument/2006/relationships/package" Target="embeddings/Microsoft_Visio___25.vsdx"/><Relationship Id="rId19" Type="http://schemas.openxmlformats.org/officeDocument/2006/relationships/image" Target="media/image7.emf"/><Relationship Id="rId14" Type="http://schemas.openxmlformats.org/officeDocument/2006/relationships/image" Target="media/image4.e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emf"/><Relationship Id="rId77" Type="http://schemas.openxmlformats.org/officeDocument/2006/relationships/package" Target="embeddings/Microsoft_Visio___23.vsdx"/><Relationship Id="rId100" Type="http://schemas.openxmlformats.org/officeDocument/2006/relationships/image" Target="media/image64.png"/><Relationship Id="rId105" Type="http://schemas.openxmlformats.org/officeDocument/2006/relationships/image" Target="media/image68.png"/><Relationship Id="rId12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32.emf"/><Relationship Id="rId72" Type="http://schemas.openxmlformats.org/officeDocument/2006/relationships/image" Target="media/image43.png"/><Relationship Id="rId93" Type="http://schemas.openxmlformats.org/officeDocument/2006/relationships/package" Target="embeddings/Microsoft_Visio___27.vsdx"/><Relationship Id="rId98" Type="http://schemas.openxmlformats.org/officeDocument/2006/relationships/image" Target="media/image62.png"/><Relationship Id="rId121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package" Target="embeddings/Microsoft_Visio___10.vsdx"/><Relationship Id="rId67" Type="http://schemas.openxmlformats.org/officeDocument/2006/relationships/package" Target="embeddings/Microsoft_Visio___19.vsdx"/><Relationship Id="rId116" Type="http://schemas.openxmlformats.org/officeDocument/2006/relationships/image" Target="media/image76.png"/><Relationship Id="rId20" Type="http://schemas.openxmlformats.org/officeDocument/2006/relationships/package" Target="embeddings/Microsoft_Visio___5.vsdx"/><Relationship Id="rId41" Type="http://schemas.openxmlformats.org/officeDocument/2006/relationships/image" Target="media/image24.png"/><Relationship Id="rId62" Type="http://schemas.openxmlformats.org/officeDocument/2006/relationships/image" Target="media/image38.emf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111" Type="http://schemas.openxmlformats.org/officeDocument/2006/relationships/image" Target="media/image72.png"/><Relationship Id="rId15" Type="http://schemas.openxmlformats.org/officeDocument/2006/relationships/package" Target="embeddings/Microsoft_Visio___3.vsdx"/><Relationship Id="rId36" Type="http://schemas.openxmlformats.org/officeDocument/2006/relationships/image" Target="media/image20.png"/><Relationship Id="rId57" Type="http://schemas.openxmlformats.org/officeDocument/2006/relationships/package" Target="embeddings/Microsoft_Visio___14.vsdx"/><Relationship Id="rId106" Type="http://schemas.openxmlformats.org/officeDocument/2006/relationships/image" Target="media/image69.emf"/><Relationship Id="rId127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image" Target="media/image16.png"/><Relationship Id="rId52" Type="http://schemas.openxmlformats.org/officeDocument/2006/relationships/package" Target="embeddings/Microsoft_Visio___12.vsdx"/><Relationship Id="rId73" Type="http://schemas.openxmlformats.org/officeDocument/2006/relationships/package" Target="embeddings/Microsoft_Visio___22.vsdx"/><Relationship Id="rId78" Type="http://schemas.openxmlformats.org/officeDocument/2006/relationships/image" Target="media/image47.emf"/><Relationship Id="rId94" Type="http://schemas.openxmlformats.org/officeDocument/2006/relationships/image" Target="media/image59.emf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81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26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89DE9-E39A-46AB-8918-C9A7F7F14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3686</TotalTime>
  <Pages>1</Pages>
  <Words>4196</Words>
  <Characters>23923</Characters>
  <Application>Microsoft Office Word</Application>
  <DocSecurity>0</DocSecurity>
  <Lines>199</Lines>
  <Paragraphs>56</Paragraphs>
  <ScaleCrop>false</ScaleCrop>
  <Company>上海我友网络</Company>
  <LinksUpToDate>false</LinksUpToDate>
  <CharactersWithSpaces>28063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subject/>
  <dc:creator>Denny Xu</dc:creator>
  <cp:keywords/>
  <cp:lastModifiedBy>Zhao Kai</cp:lastModifiedBy>
  <cp:revision>76</cp:revision>
  <cp:lastPrinted>2001-12-24T08:54:00Z</cp:lastPrinted>
  <dcterms:created xsi:type="dcterms:W3CDTF">2016-01-23T15:34:00Z</dcterms:created>
  <dcterms:modified xsi:type="dcterms:W3CDTF">2016-03-07T10:04:00Z</dcterms:modified>
</cp:coreProperties>
</file>